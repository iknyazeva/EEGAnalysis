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C301A8" w14:textId="77777777" w:rsidR="00BA1511" w:rsidRPr="00EA7990" w:rsidRDefault="00BA1511" w:rsidP="00BA1511">
      <w:pPr>
        <w:spacing w:line="360" w:lineRule="auto"/>
        <w:jc w:val="center"/>
        <w:rPr>
          <w:b/>
          <w:color w:val="000000"/>
        </w:rPr>
      </w:pPr>
      <w:r w:rsidRPr="00EA7990">
        <w:rPr>
          <w:b/>
          <w:color w:val="000000"/>
        </w:rPr>
        <w:t xml:space="preserve">4 </w:t>
      </w:r>
      <w:r>
        <w:rPr>
          <w:b/>
          <w:color w:val="000000"/>
        </w:rPr>
        <w:t>Оценка воспроизводимости показателей функциональной связности по данным когерентности ЭЭГ в условиях оперативного покоя</w:t>
      </w:r>
      <w:r w:rsidRPr="00EA7990">
        <w:rPr>
          <w:b/>
          <w:color w:val="000000"/>
        </w:rPr>
        <w:t xml:space="preserve">  </w:t>
      </w:r>
    </w:p>
    <w:p w14:paraId="6F237181" w14:textId="77777777" w:rsidR="00BA1511" w:rsidRPr="00171944" w:rsidRDefault="00BA1511" w:rsidP="00BA1511">
      <w:pPr>
        <w:pStyle w:val="12pt"/>
        <w:tabs>
          <w:tab w:val="left" w:pos="709"/>
        </w:tabs>
        <w:spacing w:line="360" w:lineRule="auto"/>
        <w:rPr>
          <w:color w:val="2E2E2E"/>
          <w:sz w:val="24"/>
          <w:szCs w:val="24"/>
        </w:rPr>
      </w:pPr>
      <w:r w:rsidRPr="00171944">
        <w:rPr>
          <w:color w:val="2E2E2E"/>
          <w:sz w:val="24"/>
          <w:szCs w:val="24"/>
          <w:highlight w:val="yellow"/>
        </w:rPr>
        <w:t>Текст для раздела отчета</w:t>
      </w:r>
      <w:r>
        <w:rPr>
          <w:color w:val="2E2E2E"/>
          <w:sz w:val="24"/>
          <w:szCs w:val="24"/>
          <w:highlight w:val="yellow"/>
        </w:rPr>
        <w:t xml:space="preserve"> в раздел </w:t>
      </w:r>
      <w:r w:rsidRPr="00171944">
        <w:rPr>
          <w:color w:val="2E2E2E"/>
          <w:sz w:val="24"/>
          <w:szCs w:val="24"/>
          <w:highlight w:val="yellow"/>
        </w:rPr>
        <w:t>ВВЕДЕНИЕ</w:t>
      </w:r>
      <w:r w:rsidRPr="00171944">
        <w:rPr>
          <w:color w:val="2E2E2E"/>
          <w:sz w:val="24"/>
          <w:szCs w:val="24"/>
        </w:rPr>
        <w:t xml:space="preserve"> </w:t>
      </w:r>
    </w:p>
    <w:p w14:paraId="3DC65C26" w14:textId="0477A117" w:rsidR="00BA1511" w:rsidRDefault="00BA1511" w:rsidP="00BA1511">
      <w:pPr>
        <w:pStyle w:val="12pt"/>
        <w:tabs>
          <w:tab w:val="left" w:pos="709"/>
        </w:tabs>
        <w:spacing w:line="360" w:lineRule="auto"/>
        <w:rPr>
          <w:color w:val="2E2E2E"/>
          <w:sz w:val="24"/>
          <w:szCs w:val="24"/>
        </w:rPr>
      </w:pPr>
      <w:r>
        <w:rPr>
          <w:color w:val="2E2E2E"/>
          <w:sz w:val="24"/>
          <w:szCs w:val="24"/>
        </w:rPr>
        <w:t xml:space="preserve">Ускоренный рост накопления данных </w:t>
      </w:r>
      <w:proofErr w:type="spellStart"/>
      <w:r>
        <w:rPr>
          <w:color w:val="2E2E2E"/>
          <w:sz w:val="24"/>
          <w:szCs w:val="24"/>
        </w:rPr>
        <w:t>нейровизуализационных</w:t>
      </w:r>
      <w:proofErr w:type="spellEnd"/>
      <w:r>
        <w:rPr>
          <w:color w:val="2E2E2E"/>
          <w:sz w:val="24"/>
          <w:szCs w:val="24"/>
        </w:rPr>
        <w:t xml:space="preserve"> исследований об активности мозга человека, помимо своего положительного влияния на современные возможности изучения его работы за счет большого количества данных, характеризуется все более явно проявляющимся кризисом воспроизводимости. Практически в любом исследовательском направлении, можно найти противоречащие данные, что существенно влияет на прогресс в исследовании функций мозга. Причем, это касается не только относительно «новых методов» функциональной томографии, но и ставших классическими и широко-применяемыми, электрофизиологических методов. В относительно недавний период времени, наметился тренд в сторону использования состояния оперативного покоя, которое рассматривается как с физиологической, так и технической точек зрения, как менее вариабельное состояние (по сравнению с активационными исследованиями), которое позволяет относительно более надежно оценивать характеристики системной активности мозга в покое. В соответствии с этим трендом, именно состояние оперативного покоя используется для </w:t>
      </w:r>
      <w:r w:rsidR="002C1419">
        <w:rPr>
          <w:color w:val="2E2E2E"/>
          <w:sz w:val="24"/>
          <w:szCs w:val="24"/>
        </w:rPr>
        <w:t>визуализации</w:t>
      </w:r>
      <w:r>
        <w:rPr>
          <w:color w:val="2E2E2E"/>
          <w:sz w:val="24"/>
          <w:szCs w:val="24"/>
        </w:rPr>
        <w:t xml:space="preserve"> звеньев и связей между ними для изучаемых функциональных мозговых систем. Данная информация и используется для построения функциональных </w:t>
      </w:r>
      <w:proofErr w:type="spellStart"/>
      <w:r>
        <w:rPr>
          <w:color w:val="2E2E2E"/>
          <w:sz w:val="24"/>
          <w:szCs w:val="24"/>
        </w:rPr>
        <w:t>коннектомов</w:t>
      </w:r>
      <w:proofErr w:type="spellEnd"/>
      <w:r>
        <w:rPr>
          <w:color w:val="2E2E2E"/>
          <w:sz w:val="24"/>
          <w:szCs w:val="24"/>
        </w:rPr>
        <w:t xml:space="preserve">. Одним из широко-используемых методов для анализа функциональной связности является </w:t>
      </w:r>
      <w:proofErr w:type="spellStart"/>
      <w:r>
        <w:rPr>
          <w:color w:val="2E2E2E"/>
          <w:sz w:val="24"/>
          <w:szCs w:val="24"/>
        </w:rPr>
        <w:t>когерентость</w:t>
      </w:r>
      <w:proofErr w:type="spellEnd"/>
      <w:r>
        <w:rPr>
          <w:color w:val="2E2E2E"/>
          <w:sz w:val="24"/>
          <w:szCs w:val="24"/>
        </w:rPr>
        <w:t xml:space="preserve"> суммарной электрической активности мозга (ЭЭГ). Несмотря на длительную историю исследований функций мозга с помощью когерентности ЭЭГ, проблема воспроизводимости весьма значимо проявляется не только при изучении когнитивной деятельности, но в таких классических условиях как при закрывании глаз – так называемый эффект Бергера. Таким образом, основной задачей данного этапа исследований была проверки воспроизводимости</w:t>
      </w:r>
      <w:r w:rsidRPr="00BD450B">
        <w:rPr>
          <w:color w:val="2E2E2E"/>
          <w:sz w:val="24"/>
          <w:szCs w:val="24"/>
        </w:rPr>
        <w:t xml:space="preserve"> результатов оценки когерентности ЭЭГ при помощи непараметрических тестов</w:t>
      </w:r>
      <w:r>
        <w:rPr>
          <w:color w:val="2E2E2E"/>
          <w:sz w:val="24"/>
          <w:szCs w:val="24"/>
        </w:rPr>
        <w:t xml:space="preserve"> на примере реакции закрывания глаз.</w:t>
      </w:r>
    </w:p>
    <w:p w14:paraId="7DC9E210" w14:textId="77777777" w:rsidR="00BA1511" w:rsidRDefault="00BA1511" w:rsidP="00BA1511">
      <w:pPr>
        <w:pStyle w:val="12pt"/>
        <w:tabs>
          <w:tab w:val="left" w:pos="709"/>
        </w:tabs>
        <w:spacing w:line="360" w:lineRule="auto"/>
        <w:rPr>
          <w:color w:val="2E2E2E"/>
          <w:sz w:val="24"/>
          <w:szCs w:val="24"/>
        </w:rPr>
      </w:pPr>
    </w:p>
    <w:p w14:paraId="44F26BDC" w14:textId="77777777" w:rsidR="00BA1511" w:rsidRPr="00244C56" w:rsidRDefault="00BA1511" w:rsidP="00BA1511">
      <w:pPr>
        <w:pStyle w:val="12pt"/>
        <w:tabs>
          <w:tab w:val="left" w:pos="709"/>
        </w:tabs>
        <w:spacing w:line="360" w:lineRule="auto"/>
        <w:rPr>
          <w:b/>
          <w:color w:val="2E2E2E"/>
          <w:sz w:val="24"/>
          <w:szCs w:val="24"/>
        </w:rPr>
      </w:pPr>
      <w:r w:rsidRPr="00244C56">
        <w:rPr>
          <w:b/>
          <w:color w:val="2E2E2E"/>
          <w:sz w:val="24"/>
          <w:szCs w:val="24"/>
        </w:rPr>
        <w:t>Вводная часть к разделу</w:t>
      </w:r>
    </w:p>
    <w:p w14:paraId="2320AE11" w14:textId="6950C1A1" w:rsidR="00BA1511" w:rsidRDefault="002C1419" w:rsidP="00BA1511">
      <w:pPr>
        <w:pStyle w:val="12pt"/>
        <w:tabs>
          <w:tab w:val="left" w:pos="709"/>
        </w:tabs>
        <w:spacing w:line="360" w:lineRule="auto"/>
        <w:rPr>
          <w:color w:val="2E2E2E"/>
          <w:sz w:val="24"/>
          <w:szCs w:val="24"/>
        </w:rPr>
      </w:pPr>
      <w:ins w:id="0" w:author="Microsoft Office User" w:date="2023-01-26T09:56:00Z">
        <w:r>
          <w:rPr>
            <w:color w:val="2E2E2E"/>
            <w:sz w:val="24"/>
            <w:szCs w:val="24"/>
          </w:rPr>
          <w:t>Анализ к</w:t>
        </w:r>
      </w:ins>
      <w:del w:id="1" w:author="Microsoft Office User" w:date="2023-01-26T09:56:00Z">
        <w:r w:rsidR="00BA1511" w:rsidDel="002C1419">
          <w:rPr>
            <w:color w:val="2E2E2E"/>
            <w:sz w:val="24"/>
            <w:szCs w:val="24"/>
          </w:rPr>
          <w:delText>К</w:delText>
        </w:r>
      </w:del>
      <w:r w:rsidR="00BA1511">
        <w:rPr>
          <w:color w:val="2E2E2E"/>
          <w:sz w:val="24"/>
          <w:szCs w:val="24"/>
        </w:rPr>
        <w:t>огерентно</w:t>
      </w:r>
      <w:ins w:id="2" w:author="Microsoft Office User" w:date="2023-01-26T09:56:00Z">
        <w:r>
          <w:rPr>
            <w:color w:val="2E2E2E"/>
            <w:sz w:val="24"/>
            <w:szCs w:val="24"/>
          </w:rPr>
          <w:t>сти в</w:t>
        </w:r>
      </w:ins>
      <w:del w:id="3" w:author="Microsoft Office User" w:date="2023-01-26T09:56:00Z">
        <w:r w:rsidR="00BA1511" w:rsidDel="002C1419">
          <w:rPr>
            <w:color w:val="2E2E2E"/>
            <w:sz w:val="24"/>
            <w:szCs w:val="24"/>
          </w:rPr>
          <w:delText>й</w:delText>
        </w:r>
      </w:del>
      <w:r w:rsidR="00BA1511">
        <w:rPr>
          <w:color w:val="2E2E2E"/>
          <w:sz w:val="24"/>
          <w:szCs w:val="24"/>
        </w:rPr>
        <w:t xml:space="preserve"> ЭЭГ является одной из наиболее широко используемых и прямолинейных методов, наряду с корреляционными подходами, методами анализа динамики </w:t>
      </w:r>
      <w:proofErr w:type="spellStart"/>
      <w:r w:rsidR="00BA1511">
        <w:rPr>
          <w:color w:val="2E2E2E"/>
          <w:sz w:val="24"/>
          <w:szCs w:val="24"/>
        </w:rPr>
        <w:t>осциляторной</w:t>
      </w:r>
      <w:proofErr w:type="spellEnd"/>
      <w:r w:rsidR="00BA1511">
        <w:rPr>
          <w:color w:val="2E2E2E"/>
          <w:sz w:val="24"/>
          <w:szCs w:val="24"/>
        </w:rPr>
        <w:t xml:space="preserve"> активности мозга </w:t>
      </w:r>
      <w:commentRangeStart w:id="4"/>
      <w:r w:rsidR="00BA1511">
        <w:rPr>
          <w:color w:val="2E2E2E"/>
          <w:sz w:val="24"/>
          <w:szCs w:val="24"/>
        </w:rPr>
        <w:t>[1</w:t>
      </w:r>
      <w:r w:rsidR="00BA1511" w:rsidRPr="00EA7990">
        <w:rPr>
          <w:color w:val="2E2E2E"/>
          <w:sz w:val="24"/>
          <w:szCs w:val="24"/>
        </w:rPr>
        <w:t>]</w:t>
      </w:r>
      <w:commentRangeEnd w:id="4"/>
      <w:r w:rsidR="00BA1511">
        <w:rPr>
          <w:rStyle w:val="CommentReference"/>
        </w:rPr>
        <w:commentReference w:id="4"/>
      </w:r>
      <w:r w:rsidR="00BA1511">
        <w:rPr>
          <w:color w:val="2E2E2E"/>
          <w:sz w:val="24"/>
          <w:szCs w:val="24"/>
        </w:rPr>
        <w:t xml:space="preserve">. Несмотря на широкое использование, данный параметр суммарной электрической активности мозга, критикуем из-за чувствительности к явлению объемной проводимости, что приводит к снижению как пространственной, так и временной разрешающей способности </w:t>
      </w:r>
      <w:commentRangeStart w:id="5"/>
      <w:r w:rsidR="00BA1511" w:rsidRPr="00244C56">
        <w:rPr>
          <w:color w:val="2E2E2E"/>
          <w:sz w:val="24"/>
          <w:szCs w:val="24"/>
        </w:rPr>
        <w:t>[2</w:t>
      </w:r>
      <w:commentRangeEnd w:id="5"/>
      <w:r w:rsidR="00BA1511">
        <w:rPr>
          <w:rStyle w:val="CommentReference"/>
        </w:rPr>
        <w:commentReference w:id="5"/>
      </w:r>
      <w:r w:rsidR="00BA1511" w:rsidRPr="00244C56">
        <w:rPr>
          <w:color w:val="2E2E2E"/>
          <w:sz w:val="24"/>
          <w:szCs w:val="24"/>
        </w:rPr>
        <w:t>]</w:t>
      </w:r>
      <w:r w:rsidR="00BA1511">
        <w:rPr>
          <w:color w:val="2E2E2E"/>
          <w:sz w:val="24"/>
          <w:szCs w:val="24"/>
        </w:rPr>
        <w:t xml:space="preserve">. Кроме того, отмечается </w:t>
      </w:r>
      <w:r w:rsidR="00BA1511">
        <w:rPr>
          <w:color w:val="2E2E2E"/>
          <w:sz w:val="24"/>
          <w:szCs w:val="24"/>
        </w:rPr>
        <w:lastRenderedPageBreak/>
        <w:t xml:space="preserve">и подверженность к ложно положительным находкам за счет </w:t>
      </w:r>
      <w:proofErr w:type="spellStart"/>
      <w:r w:rsidR="00BA1511">
        <w:rPr>
          <w:color w:val="2E2E2E"/>
          <w:sz w:val="24"/>
          <w:szCs w:val="24"/>
        </w:rPr>
        <w:t>смещенности</w:t>
      </w:r>
      <w:proofErr w:type="spellEnd"/>
      <w:r w:rsidR="00BA1511">
        <w:rPr>
          <w:color w:val="2E2E2E"/>
          <w:sz w:val="24"/>
          <w:szCs w:val="24"/>
        </w:rPr>
        <w:t xml:space="preserve"> оценок</w:t>
      </w:r>
      <w:r w:rsidR="00BA1511" w:rsidRPr="001836DA">
        <w:rPr>
          <w:color w:val="2E2E2E"/>
          <w:sz w:val="24"/>
          <w:szCs w:val="24"/>
        </w:rPr>
        <w:t xml:space="preserve"> величины функциональной </w:t>
      </w:r>
      <w:r w:rsidR="00BA1511">
        <w:rPr>
          <w:color w:val="2E2E2E"/>
          <w:sz w:val="24"/>
          <w:szCs w:val="24"/>
        </w:rPr>
        <w:t xml:space="preserve">связности </w:t>
      </w:r>
      <w:r w:rsidR="00BA1511" w:rsidRPr="001836DA">
        <w:rPr>
          <w:color w:val="2E2E2E"/>
          <w:sz w:val="24"/>
          <w:szCs w:val="24"/>
        </w:rPr>
        <w:t xml:space="preserve">областей коры, </w:t>
      </w:r>
      <w:commentRangeStart w:id="6"/>
      <w:r w:rsidR="00BA1511" w:rsidRPr="001836DA">
        <w:rPr>
          <w:color w:val="2E2E2E"/>
          <w:sz w:val="24"/>
          <w:szCs w:val="24"/>
        </w:rPr>
        <w:t>вследствие существования объемной проводимости мозга</w:t>
      </w:r>
      <w:r w:rsidR="00BA1511">
        <w:rPr>
          <w:color w:val="2E2E2E"/>
          <w:sz w:val="24"/>
          <w:szCs w:val="24"/>
        </w:rPr>
        <w:t xml:space="preserve"> </w:t>
      </w:r>
      <w:commentRangeEnd w:id="6"/>
      <w:r w:rsidR="00BA1511">
        <w:rPr>
          <w:rStyle w:val="CommentReference"/>
        </w:rPr>
        <w:commentReference w:id="6"/>
      </w:r>
      <w:r w:rsidR="00BA1511">
        <w:rPr>
          <w:color w:val="2E2E2E"/>
          <w:sz w:val="24"/>
          <w:szCs w:val="24"/>
        </w:rPr>
        <w:t xml:space="preserve">(аналогично, говориться и о влиянии выбора </w:t>
      </w:r>
      <w:proofErr w:type="spellStart"/>
      <w:r w:rsidR="00BA1511">
        <w:rPr>
          <w:color w:val="2E2E2E"/>
          <w:sz w:val="24"/>
          <w:szCs w:val="24"/>
        </w:rPr>
        <w:t>реферанта</w:t>
      </w:r>
      <w:proofErr w:type="spellEnd"/>
      <w:r w:rsidR="00BA1511">
        <w:rPr>
          <w:color w:val="2E2E2E"/>
          <w:sz w:val="24"/>
          <w:szCs w:val="24"/>
        </w:rPr>
        <w:t xml:space="preserve"> на оценку когерентности) </w:t>
      </w:r>
      <w:r w:rsidR="00BA1511" w:rsidRPr="00244C56">
        <w:rPr>
          <w:color w:val="2E2E2E"/>
          <w:sz w:val="24"/>
          <w:szCs w:val="24"/>
        </w:rPr>
        <w:t>[3,4]</w:t>
      </w:r>
      <w:r w:rsidR="00BA1511">
        <w:rPr>
          <w:color w:val="2E2E2E"/>
          <w:sz w:val="24"/>
          <w:szCs w:val="24"/>
        </w:rPr>
        <w:t>. В связи с этим, следует отметить, что в настоящее время не только разработаны подходы по альтернативным методам расчета когере</w:t>
      </w:r>
      <w:ins w:id="7" w:author="Microsoft Office User" w:date="2023-01-26T09:58:00Z">
        <w:r w:rsidR="00F72DD9">
          <w:rPr>
            <w:color w:val="2E2E2E"/>
            <w:sz w:val="24"/>
            <w:szCs w:val="24"/>
          </w:rPr>
          <w:t>н</w:t>
        </w:r>
      </w:ins>
      <w:r w:rsidR="00BA1511">
        <w:rPr>
          <w:color w:val="2E2E2E"/>
          <w:sz w:val="24"/>
          <w:szCs w:val="24"/>
        </w:rPr>
        <w:t>тности, но и внедрены методы коррекции/учета объемной проводимости, которые позволяют относительно эффективно учитывать влияние данных фактором. Вместе с тем, использование этих методов не решает проблему воспроизводимости рассчитываемых параметров функциональной связности. Кроме того, данная проблема усугубляется еще и тем, что, обычно, в опубликованных работах встречаются выборки не превышающие 40-50 испытуемых (тенденция к увеличению выборки появилась относительно недавно и вес их относительно общего количества работ пока мал). При этом, существенная вариабельность может наблюдаться и при относительно больших объемах выборок. Проблем</w:t>
      </w:r>
      <w:ins w:id="8" w:author="Microsoft Office User" w:date="2023-01-26T09:59:00Z">
        <w:r w:rsidR="00F72DD9">
          <w:rPr>
            <w:color w:val="2E2E2E"/>
            <w:sz w:val="24"/>
            <w:szCs w:val="24"/>
          </w:rPr>
          <w:t>у</w:t>
        </w:r>
      </w:ins>
      <w:del w:id="9" w:author="Microsoft Office User" w:date="2023-01-26T09:59:00Z">
        <w:r w:rsidR="00BA1511" w:rsidDel="00F72DD9">
          <w:rPr>
            <w:color w:val="2E2E2E"/>
            <w:sz w:val="24"/>
            <w:szCs w:val="24"/>
          </w:rPr>
          <w:delText>а</w:delText>
        </w:r>
      </w:del>
      <w:r w:rsidR="00BA1511">
        <w:rPr>
          <w:color w:val="2E2E2E"/>
          <w:sz w:val="24"/>
          <w:szCs w:val="24"/>
        </w:rPr>
        <w:t xml:space="preserve"> вариабельности получаемых результатов, демонст</w:t>
      </w:r>
      <w:del w:id="10" w:author="Microsoft Office User" w:date="2023-01-26T09:58:00Z">
        <w:r w:rsidR="00BA1511" w:rsidDel="00F72DD9">
          <w:rPr>
            <w:color w:val="2E2E2E"/>
            <w:sz w:val="24"/>
            <w:szCs w:val="24"/>
          </w:rPr>
          <w:delText>и</w:delText>
        </w:r>
      </w:del>
      <w:r w:rsidR="00BA1511">
        <w:rPr>
          <w:color w:val="2E2E2E"/>
          <w:sz w:val="24"/>
          <w:szCs w:val="24"/>
        </w:rPr>
        <w:t>р</w:t>
      </w:r>
      <w:ins w:id="11" w:author="Microsoft Office User" w:date="2023-01-26T09:58:00Z">
        <w:r w:rsidR="00F72DD9">
          <w:rPr>
            <w:color w:val="2E2E2E"/>
            <w:sz w:val="24"/>
            <w:szCs w:val="24"/>
          </w:rPr>
          <w:t>ир</w:t>
        </w:r>
      </w:ins>
      <w:r w:rsidR="00BA1511">
        <w:rPr>
          <w:color w:val="2E2E2E"/>
          <w:sz w:val="24"/>
          <w:szCs w:val="24"/>
        </w:rPr>
        <w:t xml:space="preserve">ующая кризис воспроизводимости, можно проиллюстрировать следующим образом на материале базы экспериментальных данных накопленных за последние десятилетия в ИМЧ РАН. </w:t>
      </w:r>
    </w:p>
    <w:p w14:paraId="37C27F2B" w14:textId="77777777" w:rsidR="00BA1511" w:rsidRDefault="00BA1511" w:rsidP="00BA1511">
      <w:pPr>
        <w:pStyle w:val="12pt"/>
        <w:tabs>
          <w:tab w:val="left" w:pos="709"/>
        </w:tabs>
        <w:spacing w:line="360" w:lineRule="auto"/>
        <w:rPr>
          <w:color w:val="2E2E2E"/>
          <w:sz w:val="24"/>
          <w:szCs w:val="24"/>
        </w:rPr>
      </w:pPr>
      <w:r>
        <w:rPr>
          <w:color w:val="2E2E2E"/>
          <w:sz w:val="24"/>
          <w:szCs w:val="24"/>
        </w:rPr>
        <w:t>Так, в</w:t>
      </w:r>
      <w:r w:rsidRPr="006F7947">
        <w:rPr>
          <w:color w:val="2E2E2E"/>
          <w:sz w:val="24"/>
          <w:szCs w:val="24"/>
        </w:rPr>
        <w:t>оспроизводимость результатов оценки когерентности ЭЭГ может быть проиллюстрирована в сравнениях состояний закрытых и открытых глаз (ПГЗ-ПГО) для трёх независимых групп испытуемых разной численности (рисунок 4.1). При применении</w:t>
      </w:r>
      <w:r w:rsidRPr="0094582A">
        <w:rPr>
          <w:color w:val="2E2E2E"/>
          <w:sz w:val="24"/>
          <w:szCs w:val="24"/>
        </w:rPr>
        <w:t xml:space="preserve"> критерия Фишера во всех трёх группах воспроизводятся такие характеристики как доминирование увеличений когерентности в диапазоне </w:t>
      </w:r>
      <w:r>
        <w:rPr>
          <w:color w:val="2E2E2E"/>
          <w:sz w:val="24"/>
          <w:szCs w:val="24"/>
        </w:rPr>
        <w:t>альфа 2, а также</w:t>
      </w:r>
      <w:r w:rsidRPr="0094582A">
        <w:rPr>
          <w:color w:val="2E2E2E"/>
          <w:sz w:val="24"/>
          <w:szCs w:val="24"/>
        </w:rPr>
        <w:t xml:space="preserve"> преобладание увеличений в передних и проявление уменьшений в задних зонах </w:t>
      </w:r>
      <w:proofErr w:type="spellStart"/>
      <w:r w:rsidRPr="0094582A">
        <w:rPr>
          <w:color w:val="2E2E2E"/>
          <w:sz w:val="24"/>
          <w:szCs w:val="24"/>
        </w:rPr>
        <w:t>кортекса</w:t>
      </w:r>
      <w:proofErr w:type="spellEnd"/>
      <w:r w:rsidRPr="0094582A">
        <w:rPr>
          <w:color w:val="2E2E2E"/>
          <w:sz w:val="24"/>
          <w:szCs w:val="24"/>
        </w:rPr>
        <w:t xml:space="preserve"> в диапазонах </w:t>
      </w:r>
      <w:r>
        <w:rPr>
          <w:color w:val="2E2E2E"/>
          <w:sz w:val="24"/>
          <w:szCs w:val="24"/>
        </w:rPr>
        <w:t>альфа-1 и бета-1</w:t>
      </w:r>
      <w:r w:rsidRPr="0094582A">
        <w:rPr>
          <w:color w:val="2E2E2E"/>
          <w:sz w:val="24"/>
          <w:szCs w:val="24"/>
        </w:rPr>
        <w:t>. В остальных диапазонах паттерны в группе 3 заметно отличаются от паттернов в группе 1 и группе 2.</w:t>
      </w:r>
      <w:r>
        <w:rPr>
          <w:color w:val="2E2E2E"/>
          <w:sz w:val="24"/>
          <w:szCs w:val="24"/>
        </w:rPr>
        <w:t xml:space="preserve"> </w:t>
      </w:r>
      <w:r w:rsidRPr="003250DD">
        <w:rPr>
          <w:color w:val="2E2E2E"/>
          <w:sz w:val="24"/>
          <w:szCs w:val="24"/>
        </w:rPr>
        <w:t xml:space="preserve">При применении критерия </w:t>
      </w:r>
      <w:proofErr w:type="spellStart"/>
      <w:r w:rsidRPr="003250DD">
        <w:rPr>
          <w:color w:val="2E2E2E"/>
          <w:sz w:val="24"/>
          <w:szCs w:val="24"/>
        </w:rPr>
        <w:t>Тьюки</w:t>
      </w:r>
      <w:proofErr w:type="spellEnd"/>
      <w:r w:rsidRPr="003250DD">
        <w:rPr>
          <w:color w:val="2E2E2E"/>
          <w:sz w:val="24"/>
          <w:szCs w:val="24"/>
        </w:rPr>
        <w:t xml:space="preserve"> в трёх группах воспроизводится только доминирование длинно-</w:t>
      </w:r>
      <w:proofErr w:type="spellStart"/>
      <w:r w:rsidRPr="003250DD">
        <w:rPr>
          <w:color w:val="2E2E2E"/>
          <w:sz w:val="24"/>
          <w:szCs w:val="24"/>
        </w:rPr>
        <w:t>дистантных</w:t>
      </w:r>
      <w:proofErr w:type="spellEnd"/>
      <w:r w:rsidRPr="003250DD">
        <w:rPr>
          <w:color w:val="2E2E2E"/>
          <w:sz w:val="24"/>
          <w:szCs w:val="24"/>
        </w:rPr>
        <w:t xml:space="preserve"> увеличений когерентности в диапазоне </w:t>
      </w:r>
      <w:r>
        <w:rPr>
          <w:color w:val="2E2E2E"/>
          <w:sz w:val="24"/>
          <w:szCs w:val="24"/>
        </w:rPr>
        <w:t>альфа-2</w:t>
      </w:r>
      <w:r w:rsidRPr="003250DD">
        <w:rPr>
          <w:color w:val="2E2E2E"/>
          <w:sz w:val="24"/>
          <w:szCs w:val="24"/>
        </w:rPr>
        <w:t>. В других диапазонах паттерны в группах 1 и 2 заметно беднее и имеют мало общего как между собой, так и в сопоставлении с группой 3 наибольшей численности.</w:t>
      </w:r>
    </w:p>
    <w:p w14:paraId="3B9568EB" w14:textId="77777777" w:rsidR="00BA1511" w:rsidRDefault="00BA1511" w:rsidP="00BA1511">
      <w:pPr>
        <w:pStyle w:val="12pt"/>
        <w:tabs>
          <w:tab w:val="left" w:pos="709"/>
        </w:tabs>
        <w:spacing w:line="360" w:lineRule="auto"/>
        <w:jc w:val="left"/>
        <w:rPr>
          <w:color w:val="2E2E2E"/>
          <w:sz w:val="24"/>
          <w:szCs w:val="24"/>
        </w:rPr>
      </w:pPr>
      <w:r w:rsidRPr="0094582A">
        <w:rPr>
          <w:noProof/>
          <w:color w:val="2E2E2E"/>
          <w:sz w:val="24"/>
          <w:szCs w:val="24"/>
        </w:rPr>
        <w:lastRenderedPageBreak/>
        <w:drawing>
          <wp:inline distT="0" distB="0" distL="0" distR="0" wp14:anchorId="3E1144E1" wp14:editId="378C3671">
            <wp:extent cx="5940425" cy="604710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6047105"/>
                    </a:xfrm>
                    <a:prstGeom prst="rect">
                      <a:avLst/>
                    </a:prstGeom>
                    <a:noFill/>
                    <a:ln>
                      <a:noFill/>
                    </a:ln>
                  </pic:spPr>
                </pic:pic>
              </a:graphicData>
            </a:graphic>
          </wp:inline>
        </w:drawing>
      </w:r>
    </w:p>
    <w:p w14:paraId="6DE6C01B" w14:textId="77777777" w:rsidR="00BA1511" w:rsidRPr="006F7947" w:rsidRDefault="00BA1511" w:rsidP="00BA1511">
      <w:pPr>
        <w:pStyle w:val="12pt"/>
        <w:tabs>
          <w:tab w:val="left" w:pos="709"/>
        </w:tabs>
        <w:ind w:left="709" w:firstLine="0"/>
        <w:rPr>
          <w:color w:val="000000"/>
          <w:sz w:val="24"/>
          <w:szCs w:val="24"/>
        </w:rPr>
      </w:pPr>
      <w:r>
        <w:rPr>
          <w:color w:val="000000"/>
          <w:sz w:val="24"/>
          <w:szCs w:val="24"/>
        </w:rPr>
        <w:t xml:space="preserve">Примечания – ПГЗ (состояние покоя с закрытыми глазами), ПГО (состояние оперативного покоя с открытыми глазами), </w:t>
      </w:r>
      <w:r>
        <w:rPr>
          <w:color w:val="000000"/>
          <w:sz w:val="24"/>
          <w:szCs w:val="24"/>
          <w:lang w:val="en-US"/>
        </w:rPr>
        <w:t>N</w:t>
      </w:r>
      <w:r w:rsidRPr="00171944">
        <w:rPr>
          <w:color w:val="000000"/>
          <w:sz w:val="24"/>
          <w:szCs w:val="24"/>
        </w:rPr>
        <w:t xml:space="preserve"> (</w:t>
      </w:r>
      <w:r>
        <w:rPr>
          <w:color w:val="000000"/>
          <w:sz w:val="24"/>
          <w:szCs w:val="24"/>
        </w:rPr>
        <w:t>количество испытуемых в анализируемой выборке</w:t>
      </w:r>
      <w:r w:rsidRPr="00171944">
        <w:rPr>
          <w:color w:val="000000"/>
          <w:sz w:val="24"/>
          <w:szCs w:val="24"/>
        </w:rPr>
        <w:t>)</w:t>
      </w:r>
      <w:r>
        <w:rPr>
          <w:color w:val="000000"/>
          <w:sz w:val="24"/>
          <w:szCs w:val="24"/>
        </w:rPr>
        <w:t>, «</w:t>
      </w:r>
      <w:r w:rsidRPr="00171944">
        <w:rPr>
          <w:color w:val="000000"/>
          <w:sz w:val="24"/>
          <w:szCs w:val="24"/>
        </w:rPr>
        <w:t>+</w:t>
      </w:r>
      <w:r>
        <w:rPr>
          <w:color w:val="000000"/>
          <w:sz w:val="24"/>
          <w:szCs w:val="24"/>
        </w:rPr>
        <w:t>»</w:t>
      </w:r>
      <w:r w:rsidRPr="00171944">
        <w:rPr>
          <w:color w:val="000000"/>
          <w:sz w:val="24"/>
          <w:szCs w:val="24"/>
        </w:rPr>
        <w:t xml:space="preserve"> (</w:t>
      </w:r>
      <w:r>
        <w:rPr>
          <w:color w:val="000000"/>
          <w:sz w:val="24"/>
          <w:szCs w:val="24"/>
        </w:rPr>
        <w:t>обозначает большее значение когерентности ЭЭГ в состоянии ПГЗ по сравнению с ПГО – увеличение когерентности при закрывании глаз</w:t>
      </w:r>
      <w:r w:rsidRPr="00171944">
        <w:rPr>
          <w:color w:val="000000"/>
          <w:sz w:val="24"/>
          <w:szCs w:val="24"/>
        </w:rPr>
        <w:t>)</w:t>
      </w:r>
      <w:r>
        <w:rPr>
          <w:color w:val="000000"/>
          <w:sz w:val="24"/>
          <w:szCs w:val="24"/>
        </w:rPr>
        <w:t>, «-» (обозначает</w:t>
      </w:r>
      <w:r w:rsidRPr="002E14B9">
        <w:t xml:space="preserve"> </w:t>
      </w:r>
      <w:r>
        <w:rPr>
          <w:color w:val="000000"/>
          <w:sz w:val="24"/>
          <w:szCs w:val="24"/>
        </w:rPr>
        <w:t>меньшее</w:t>
      </w:r>
      <w:r w:rsidRPr="002E14B9">
        <w:rPr>
          <w:color w:val="000000"/>
          <w:sz w:val="24"/>
          <w:szCs w:val="24"/>
        </w:rPr>
        <w:t xml:space="preserve"> значение когерентности ЭЭГ в состоянии ПГЗ по сравнению с ПГО</w:t>
      </w:r>
      <w:r>
        <w:rPr>
          <w:color w:val="000000"/>
          <w:sz w:val="24"/>
          <w:szCs w:val="24"/>
        </w:rPr>
        <w:t xml:space="preserve"> – снижение когерентности при открывании глаз), </w:t>
      </w:r>
      <w:r>
        <w:rPr>
          <w:color w:val="000000"/>
          <w:sz w:val="24"/>
          <w:szCs w:val="24"/>
          <w:lang w:val="en-US"/>
        </w:rPr>
        <w:t>D</w:t>
      </w:r>
      <w:r w:rsidRPr="006F7947">
        <w:rPr>
          <w:color w:val="000000"/>
          <w:sz w:val="24"/>
          <w:szCs w:val="24"/>
        </w:rPr>
        <w:t xml:space="preserve"> </w:t>
      </w:r>
      <w:r>
        <w:rPr>
          <w:color w:val="000000"/>
          <w:sz w:val="24"/>
          <w:szCs w:val="24"/>
        </w:rPr>
        <w:t>–</w:t>
      </w:r>
      <w:r w:rsidRPr="006F7947">
        <w:rPr>
          <w:color w:val="000000"/>
          <w:sz w:val="24"/>
          <w:szCs w:val="24"/>
        </w:rPr>
        <w:t xml:space="preserve"> </w:t>
      </w:r>
      <w:r>
        <w:rPr>
          <w:color w:val="000000"/>
          <w:sz w:val="24"/>
          <w:szCs w:val="24"/>
        </w:rPr>
        <w:t xml:space="preserve">дельта ритм, Т – тета ритм, А1 – альфа 1 ритм, А2 – альфа 2 ритм, В1 – бета-1 ритм, В2 – бета-2 ритм, </w:t>
      </w:r>
      <w:r>
        <w:rPr>
          <w:color w:val="000000"/>
          <w:sz w:val="24"/>
          <w:szCs w:val="24"/>
          <w:lang w:val="en-US"/>
        </w:rPr>
        <w:t>G</w:t>
      </w:r>
      <w:r w:rsidRPr="006F7947">
        <w:rPr>
          <w:color w:val="000000"/>
          <w:sz w:val="24"/>
          <w:szCs w:val="24"/>
        </w:rPr>
        <w:t xml:space="preserve"> </w:t>
      </w:r>
      <w:r>
        <w:rPr>
          <w:color w:val="000000"/>
          <w:sz w:val="24"/>
          <w:szCs w:val="24"/>
        </w:rPr>
        <w:t>–</w:t>
      </w:r>
      <w:r w:rsidRPr="006F7947">
        <w:rPr>
          <w:color w:val="000000"/>
          <w:sz w:val="24"/>
          <w:szCs w:val="24"/>
        </w:rPr>
        <w:t xml:space="preserve"> </w:t>
      </w:r>
      <w:r>
        <w:rPr>
          <w:color w:val="000000"/>
          <w:sz w:val="24"/>
          <w:szCs w:val="24"/>
        </w:rPr>
        <w:t>гамма ритм</w:t>
      </w:r>
    </w:p>
    <w:p w14:paraId="4864C99D" w14:textId="77777777" w:rsidR="00BA1511" w:rsidRDefault="00BA1511" w:rsidP="00BA1511">
      <w:pPr>
        <w:pStyle w:val="12pt"/>
        <w:tabs>
          <w:tab w:val="left" w:pos="709"/>
        </w:tabs>
        <w:spacing w:line="360" w:lineRule="auto"/>
        <w:rPr>
          <w:color w:val="000000"/>
          <w:sz w:val="24"/>
          <w:szCs w:val="24"/>
        </w:rPr>
      </w:pPr>
    </w:p>
    <w:p w14:paraId="5D9764F9" w14:textId="77777777" w:rsidR="00BA1511" w:rsidRDefault="00BA1511" w:rsidP="00BA1511">
      <w:pPr>
        <w:pStyle w:val="12pt"/>
        <w:tabs>
          <w:tab w:val="left" w:pos="709"/>
        </w:tabs>
        <w:spacing w:line="360" w:lineRule="auto"/>
        <w:rPr>
          <w:color w:val="000000"/>
          <w:sz w:val="24"/>
          <w:szCs w:val="24"/>
        </w:rPr>
      </w:pPr>
      <w:r>
        <w:rPr>
          <w:color w:val="000000"/>
          <w:sz w:val="24"/>
          <w:szCs w:val="24"/>
        </w:rPr>
        <w:t>Рисунок 4.1. Когерентность ЭЭГ при закрывании глаз</w:t>
      </w:r>
    </w:p>
    <w:p w14:paraId="1409959A" w14:textId="77777777" w:rsidR="00BA1511" w:rsidRDefault="00BA1511" w:rsidP="00BA1511">
      <w:pPr>
        <w:pStyle w:val="12pt"/>
        <w:tabs>
          <w:tab w:val="left" w:pos="709"/>
        </w:tabs>
        <w:spacing w:line="360" w:lineRule="auto"/>
        <w:rPr>
          <w:color w:val="000000"/>
          <w:sz w:val="24"/>
          <w:szCs w:val="24"/>
        </w:rPr>
      </w:pPr>
    </w:p>
    <w:p w14:paraId="4EBCF30F" w14:textId="77777777" w:rsidR="00BA1511" w:rsidRDefault="00BA1511" w:rsidP="00BA1511">
      <w:pPr>
        <w:pStyle w:val="12pt"/>
        <w:tabs>
          <w:tab w:val="left" w:pos="709"/>
        </w:tabs>
        <w:spacing w:line="360" w:lineRule="auto"/>
        <w:rPr>
          <w:color w:val="000000"/>
          <w:sz w:val="24"/>
          <w:szCs w:val="24"/>
        </w:rPr>
      </w:pPr>
      <w:r w:rsidRPr="003250DD">
        <w:rPr>
          <w:color w:val="000000"/>
          <w:sz w:val="24"/>
          <w:szCs w:val="24"/>
        </w:rPr>
        <w:t xml:space="preserve">Воспроизводимость результатов оценки когерентности ЭЭГ может быть также проиллюстрирована в сравнениях </w:t>
      </w:r>
      <w:proofErr w:type="gramStart"/>
      <w:r>
        <w:rPr>
          <w:color w:val="000000"/>
          <w:sz w:val="24"/>
          <w:szCs w:val="24"/>
        </w:rPr>
        <w:t>ПГЗ</w:t>
      </w:r>
      <w:r w:rsidRPr="006F7947">
        <w:rPr>
          <w:color w:val="000000"/>
          <w:sz w:val="24"/>
          <w:szCs w:val="24"/>
        </w:rPr>
        <w:t>&gt;ПГО</w:t>
      </w:r>
      <w:proofErr w:type="gramEnd"/>
      <w:r w:rsidRPr="003250DD">
        <w:rPr>
          <w:color w:val="000000"/>
          <w:sz w:val="24"/>
          <w:szCs w:val="24"/>
        </w:rPr>
        <w:t xml:space="preserve"> в подгруппах, получаемых посредством случайного деления на две или три подгруппы равной численности</w:t>
      </w:r>
      <w:r>
        <w:rPr>
          <w:color w:val="000000"/>
          <w:sz w:val="24"/>
          <w:szCs w:val="24"/>
        </w:rPr>
        <w:t xml:space="preserve"> (рисунок 4.2)</w:t>
      </w:r>
      <w:r w:rsidRPr="003250DD">
        <w:rPr>
          <w:color w:val="000000"/>
          <w:sz w:val="24"/>
          <w:szCs w:val="24"/>
        </w:rPr>
        <w:t>.</w:t>
      </w:r>
      <w:r>
        <w:rPr>
          <w:color w:val="000000"/>
          <w:sz w:val="24"/>
          <w:szCs w:val="24"/>
        </w:rPr>
        <w:t xml:space="preserve"> </w:t>
      </w:r>
      <w:r w:rsidRPr="003250DD">
        <w:rPr>
          <w:color w:val="000000"/>
          <w:sz w:val="24"/>
          <w:szCs w:val="24"/>
        </w:rPr>
        <w:t xml:space="preserve">Уже в </w:t>
      </w:r>
      <w:r w:rsidRPr="003250DD">
        <w:rPr>
          <w:color w:val="000000"/>
          <w:sz w:val="24"/>
          <w:szCs w:val="24"/>
        </w:rPr>
        <w:lastRenderedPageBreak/>
        <w:t>подгруппах численностью по 88 человек (обычно в одиночных психофизиологических ЭЭГ-исследованиях численность в разы меньше) заметна разница между результатами в подгруппах и различия с общей группо</w:t>
      </w:r>
      <w:r>
        <w:rPr>
          <w:color w:val="000000"/>
          <w:sz w:val="24"/>
          <w:szCs w:val="24"/>
        </w:rPr>
        <w:t xml:space="preserve">й 177 человек даже в диапазоне альфа </w:t>
      </w:r>
      <w:r w:rsidRPr="003250DD">
        <w:rPr>
          <w:color w:val="000000"/>
          <w:sz w:val="24"/>
          <w:szCs w:val="24"/>
        </w:rPr>
        <w:t>2 с наиболее сильным эффектом. Ещё более выражены различия такого рода в</w:t>
      </w:r>
      <w:r>
        <w:rPr>
          <w:color w:val="000000"/>
          <w:sz w:val="24"/>
          <w:szCs w:val="24"/>
        </w:rPr>
        <w:t xml:space="preserve"> подгруппах меньшей численности: </w:t>
      </w:r>
      <w:r w:rsidRPr="003250DD">
        <w:rPr>
          <w:color w:val="000000"/>
          <w:sz w:val="24"/>
          <w:szCs w:val="24"/>
        </w:rPr>
        <w:t>например</w:t>
      </w:r>
      <w:r>
        <w:rPr>
          <w:color w:val="000000"/>
          <w:sz w:val="24"/>
          <w:szCs w:val="24"/>
        </w:rPr>
        <w:t>,</w:t>
      </w:r>
      <w:r w:rsidRPr="003250DD">
        <w:rPr>
          <w:color w:val="000000"/>
          <w:sz w:val="24"/>
          <w:szCs w:val="24"/>
        </w:rPr>
        <w:t xml:space="preserve"> паттерны в диапазонах </w:t>
      </w:r>
      <w:r>
        <w:rPr>
          <w:color w:val="000000"/>
          <w:sz w:val="24"/>
          <w:szCs w:val="24"/>
        </w:rPr>
        <w:t>дельта и гамма</w:t>
      </w:r>
      <w:r w:rsidRPr="003250DD">
        <w:rPr>
          <w:color w:val="000000"/>
          <w:sz w:val="24"/>
          <w:szCs w:val="24"/>
        </w:rPr>
        <w:t xml:space="preserve"> для подгрупп 1 и 2 численностью 59 человек</w:t>
      </w:r>
      <w:r>
        <w:rPr>
          <w:color w:val="000000"/>
          <w:sz w:val="24"/>
          <w:szCs w:val="24"/>
        </w:rPr>
        <w:t xml:space="preserve"> (рисунок 4.2.)</w:t>
      </w:r>
      <w:r w:rsidRPr="003250DD">
        <w:rPr>
          <w:color w:val="000000"/>
          <w:sz w:val="24"/>
          <w:szCs w:val="24"/>
        </w:rPr>
        <w:t>.</w:t>
      </w:r>
    </w:p>
    <w:p w14:paraId="41C5768B" w14:textId="77777777" w:rsidR="00BA1511" w:rsidRDefault="00BA1511" w:rsidP="00BA1511">
      <w:pPr>
        <w:pStyle w:val="12pt"/>
        <w:tabs>
          <w:tab w:val="left" w:pos="709"/>
        </w:tabs>
        <w:spacing w:line="360" w:lineRule="auto"/>
        <w:jc w:val="center"/>
        <w:rPr>
          <w:color w:val="000000"/>
          <w:sz w:val="24"/>
          <w:szCs w:val="24"/>
        </w:rPr>
      </w:pPr>
      <w:r w:rsidRPr="003250DD">
        <w:rPr>
          <w:noProof/>
          <w:color w:val="000000"/>
          <w:sz w:val="24"/>
          <w:szCs w:val="24"/>
        </w:rPr>
        <w:drawing>
          <wp:inline distT="0" distB="0" distL="0" distR="0" wp14:anchorId="19116A90" wp14:editId="4C31E42A">
            <wp:extent cx="3510915" cy="4678680"/>
            <wp:effectExtent l="0" t="0" r="0"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10915" cy="4678680"/>
                    </a:xfrm>
                    <a:prstGeom prst="rect">
                      <a:avLst/>
                    </a:prstGeom>
                    <a:noFill/>
                    <a:ln>
                      <a:noFill/>
                    </a:ln>
                  </pic:spPr>
                </pic:pic>
              </a:graphicData>
            </a:graphic>
          </wp:inline>
        </w:drawing>
      </w:r>
    </w:p>
    <w:p w14:paraId="4F618225" w14:textId="77777777" w:rsidR="00BA1511" w:rsidRPr="006F7947" w:rsidRDefault="00BA1511" w:rsidP="00BA1511">
      <w:pPr>
        <w:pStyle w:val="12pt"/>
        <w:tabs>
          <w:tab w:val="left" w:pos="709"/>
        </w:tabs>
        <w:ind w:left="709" w:firstLine="0"/>
        <w:rPr>
          <w:color w:val="000000"/>
          <w:sz w:val="24"/>
          <w:szCs w:val="24"/>
        </w:rPr>
      </w:pPr>
      <w:r>
        <w:rPr>
          <w:color w:val="000000"/>
          <w:sz w:val="24"/>
          <w:szCs w:val="24"/>
        </w:rPr>
        <w:t xml:space="preserve">Примечания – ПГЗ (состояние покоя с закрытыми глазами), ПГО (состояние оперативного покоя с открытыми глазами), </w:t>
      </w:r>
      <w:r>
        <w:rPr>
          <w:color w:val="000000"/>
          <w:sz w:val="24"/>
          <w:szCs w:val="24"/>
          <w:lang w:val="en-US"/>
        </w:rPr>
        <w:t>N</w:t>
      </w:r>
      <w:r w:rsidRPr="00171944">
        <w:rPr>
          <w:color w:val="000000"/>
          <w:sz w:val="24"/>
          <w:szCs w:val="24"/>
        </w:rPr>
        <w:t xml:space="preserve"> (</w:t>
      </w:r>
      <w:r>
        <w:rPr>
          <w:color w:val="000000"/>
          <w:sz w:val="24"/>
          <w:szCs w:val="24"/>
        </w:rPr>
        <w:t>количество испытуемых в анализируемой выборке</w:t>
      </w:r>
      <w:r w:rsidRPr="00171944">
        <w:rPr>
          <w:color w:val="000000"/>
          <w:sz w:val="24"/>
          <w:szCs w:val="24"/>
        </w:rPr>
        <w:t>)</w:t>
      </w:r>
      <w:r>
        <w:rPr>
          <w:color w:val="000000"/>
          <w:sz w:val="24"/>
          <w:szCs w:val="24"/>
        </w:rPr>
        <w:t>, «</w:t>
      </w:r>
      <w:r w:rsidRPr="00171944">
        <w:rPr>
          <w:color w:val="000000"/>
          <w:sz w:val="24"/>
          <w:szCs w:val="24"/>
        </w:rPr>
        <w:t>+</w:t>
      </w:r>
      <w:r>
        <w:rPr>
          <w:color w:val="000000"/>
          <w:sz w:val="24"/>
          <w:szCs w:val="24"/>
        </w:rPr>
        <w:t>»</w:t>
      </w:r>
      <w:r w:rsidRPr="00171944">
        <w:rPr>
          <w:color w:val="000000"/>
          <w:sz w:val="24"/>
          <w:szCs w:val="24"/>
        </w:rPr>
        <w:t xml:space="preserve"> (</w:t>
      </w:r>
      <w:r>
        <w:rPr>
          <w:color w:val="000000"/>
          <w:sz w:val="24"/>
          <w:szCs w:val="24"/>
        </w:rPr>
        <w:t>обозначает большее значение когерентности ЭЭГ в состоянии ПГЗ по сравнению с ПГО – увеличение когерентности при закрывании глаз</w:t>
      </w:r>
      <w:r w:rsidRPr="00171944">
        <w:rPr>
          <w:color w:val="000000"/>
          <w:sz w:val="24"/>
          <w:szCs w:val="24"/>
        </w:rPr>
        <w:t>)</w:t>
      </w:r>
      <w:r>
        <w:rPr>
          <w:color w:val="000000"/>
          <w:sz w:val="24"/>
          <w:szCs w:val="24"/>
        </w:rPr>
        <w:t>, «-» (обозначает</w:t>
      </w:r>
      <w:r w:rsidRPr="002E14B9">
        <w:t xml:space="preserve"> </w:t>
      </w:r>
      <w:r>
        <w:rPr>
          <w:color w:val="000000"/>
          <w:sz w:val="24"/>
          <w:szCs w:val="24"/>
        </w:rPr>
        <w:t>меньшее</w:t>
      </w:r>
      <w:r w:rsidRPr="002E14B9">
        <w:rPr>
          <w:color w:val="000000"/>
          <w:sz w:val="24"/>
          <w:szCs w:val="24"/>
        </w:rPr>
        <w:t xml:space="preserve"> значение когерентности ЭЭГ в состоянии ПГЗ по сравнению с ПГО</w:t>
      </w:r>
      <w:r>
        <w:rPr>
          <w:color w:val="000000"/>
          <w:sz w:val="24"/>
          <w:szCs w:val="24"/>
        </w:rPr>
        <w:t xml:space="preserve"> – снижение когерентности при открывании глаз), </w:t>
      </w:r>
      <w:r>
        <w:rPr>
          <w:color w:val="000000"/>
          <w:sz w:val="24"/>
          <w:szCs w:val="24"/>
          <w:lang w:val="en-US"/>
        </w:rPr>
        <w:t>D</w:t>
      </w:r>
      <w:r w:rsidRPr="006F7947">
        <w:rPr>
          <w:color w:val="000000"/>
          <w:sz w:val="24"/>
          <w:szCs w:val="24"/>
        </w:rPr>
        <w:t xml:space="preserve"> </w:t>
      </w:r>
      <w:r>
        <w:rPr>
          <w:color w:val="000000"/>
          <w:sz w:val="24"/>
          <w:szCs w:val="24"/>
        </w:rPr>
        <w:t>–</w:t>
      </w:r>
      <w:r w:rsidRPr="006F7947">
        <w:rPr>
          <w:color w:val="000000"/>
          <w:sz w:val="24"/>
          <w:szCs w:val="24"/>
        </w:rPr>
        <w:t xml:space="preserve"> </w:t>
      </w:r>
      <w:r>
        <w:rPr>
          <w:color w:val="000000"/>
          <w:sz w:val="24"/>
          <w:szCs w:val="24"/>
        </w:rPr>
        <w:t xml:space="preserve">дельта ритм, Т – тета ритм, А1 – альфа 1 ритм, А2 – альфа 2 ритм, В1 – бета-1 ритм, В2 – бета-2 ритм, </w:t>
      </w:r>
      <w:r>
        <w:rPr>
          <w:color w:val="000000"/>
          <w:sz w:val="24"/>
          <w:szCs w:val="24"/>
          <w:lang w:val="en-US"/>
        </w:rPr>
        <w:t>G</w:t>
      </w:r>
      <w:r w:rsidRPr="006F7947">
        <w:rPr>
          <w:color w:val="000000"/>
          <w:sz w:val="24"/>
          <w:szCs w:val="24"/>
        </w:rPr>
        <w:t xml:space="preserve"> </w:t>
      </w:r>
      <w:r>
        <w:rPr>
          <w:color w:val="000000"/>
          <w:sz w:val="24"/>
          <w:szCs w:val="24"/>
        </w:rPr>
        <w:t>–</w:t>
      </w:r>
      <w:r w:rsidRPr="006F7947">
        <w:rPr>
          <w:color w:val="000000"/>
          <w:sz w:val="24"/>
          <w:szCs w:val="24"/>
        </w:rPr>
        <w:t xml:space="preserve"> </w:t>
      </w:r>
      <w:r>
        <w:rPr>
          <w:color w:val="000000"/>
          <w:sz w:val="24"/>
          <w:szCs w:val="24"/>
        </w:rPr>
        <w:t>гамма ритм</w:t>
      </w:r>
    </w:p>
    <w:p w14:paraId="6ACAA280" w14:textId="77777777" w:rsidR="00BA1511" w:rsidRDefault="00BA1511" w:rsidP="00BA1511">
      <w:pPr>
        <w:pStyle w:val="12pt"/>
        <w:tabs>
          <w:tab w:val="left" w:pos="709"/>
        </w:tabs>
        <w:spacing w:line="360" w:lineRule="auto"/>
        <w:rPr>
          <w:color w:val="000000"/>
          <w:sz w:val="24"/>
          <w:szCs w:val="24"/>
        </w:rPr>
      </w:pPr>
    </w:p>
    <w:p w14:paraId="7AC8F944" w14:textId="77777777" w:rsidR="00BA1511" w:rsidRPr="006F7947" w:rsidRDefault="00BA1511" w:rsidP="00BA1511">
      <w:pPr>
        <w:pStyle w:val="12pt"/>
        <w:tabs>
          <w:tab w:val="left" w:pos="709"/>
        </w:tabs>
        <w:jc w:val="center"/>
        <w:rPr>
          <w:color w:val="000000"/>
          <w:sz w:val="24"/>
          <w:szCs w:val="24"/>
        </w:rPr>
      </w:pPr>
      <w:r>
        <w:rPr>
          <w:color w:val="000000"/>
          <w:sz w:val="24"/>
          <w:szCs w:val="24"/>
        </w:rPr>
        <w:t>Рисунок 4.2 Когерентность ЭЭГ при закрывании глаз</w:t>
      </w:r>
      <w:r w:rsidRPr="006F7947">
        <w:rPr>
          <w:color w:val="000000"/>
          <w:sz w:val="24"/>
          <w:szCs w:val="24"/>
        </w:rPr>
        <w:t xml:space="preserve"> </w:t>
      </w:r>
      <w:r>
        <w:rPr>
          <w:color w:val="000000"/>
          <w:sz w:val="24"/>
          <w:szCs w:val="24"/>
        </w:rPr>
        <w:t>при разных вариантах случайного разбиения группы из 177 испытуемых на подгруппы.</w:t>
      </w:r>
    </w:p>
    <w:p w14:paraId="0B0F8DC8" w14:textId="77777777" w:rsidR="00BA1511" w:rsidRDefault="00BA1511" w:rsidP="00BA1511">
      <w:pPr>
        <w:pStyle w:val="12pt"/>
        <w:tabs>
          <w:tab w:val="left" w:pos="709"/>
        </w:tabs>
        <w:spacing w:line="360" w:lineRule="auto"/>
        <w:rPr>
          <w:color w:val="000000"/>
          <w:sz w:val="24"/>
          <w:szCs w:val="24"/>
        </w:rPr>
      </w:pPr>
    </w:p>
    <w:p w14:paraId="6EBEF0AB" w14:textId="77777777" w:rsidR="00BA1511" w:rsidRDefault="00BA1511" w:rsidP="00BA1511">
      <w:pPr>
        <w:pStyle w:val="12pt"/>
        <w:tabs>
          <w:tab w:val="left" w:pos="709"/>
        </w:tabs>
        <w:spacing w:line="360" w:lineRule="auto"/>
        <w:rPr>
          <w:color w:val="000000"/>
          <w:sz w:val="24"/>
          <w:szCs w:val="24"/>
        </w:rPr>
      </w:pPr>
      <w:r>
        <w:rPr>
          <w:color w:val="000000"/>
          <w:sz w:val="24"/>
          <w:szCs w:val="24"/>
        </w:rPr>
        <w:t xml:space="preserve">Использование более строгих критериев статистической оценки с использованием </w:t>
      </w:r>
      <w:r w:rsidRPr="003250DD">
        <w:rPr>
          <w:color w:val="000000"/>
          <w:sz w:val="24"/>
          <w:szCs w:val="24"/>
        </w:rPr>
        <w:t xml:space="preserve">критерия </w:t>
      </w:r>
      <w:proofErr w:type="spellStart"/>
      <w:r w:rsidRPr="003250DD">
        <w:rPr>
          <w:color w:val="000000"/>
          <w:sz w:val="24"/>
          <w:szCs w:val="24"/>
        </w:rPr>
        <w:t>Тьюки</w:t>
      </w:r>
      <w:proofErr w:type="spellEnd"/>
      <w:r>
        <w:rPr>
          <w:color w:val="000000"/>
          <w:sz w:val="24"/>
          <w:szCs w:val="24"/>
        </w:rPr>
        <w:t xml:space="preserve"> (рисунок 4.3) и </w:t>
      </w:r>
      <w:r w:rsidRPr="003250DD">
        <w:rPr>
          <w:color w:val="000000"/>
          <w:sz w:val="24"/>
          <w:szCs w:val="24"/>
        </w:rPr>
        <w:t xml:space="preserve">в случае деления на подгруппы меньшей численности </w:t>
      </w:r>
      <w:r w:rsidRPr="003250DD">
        <w:rPr>
          <w:color w:val="000000"/>
          <w:sz w:val="24"/>
          <w:szCs w:val="24"/>
        </w:rPr>
        <w:lastRenderedPageBreak/>
        <w:t xml:space="preserve">можно говорить о воспроизводимости хотя бы общего характера различий только в диапазоне </w:t>
      </w:r>
      <w:r>
        <w:rPr>
          <w:color w:val="000000"/>
          <w:sz w:val="24"/>
          <w:szCs w:val="24"/>
        </w:rPr>
        <w:t>альфа 2</w:t>
      </w:r>
      <w:r w:rsidRPr="003250DD">
        <w:rPr>
          <w:color w:val="000000"/>
          <w:sz w:val="24"/>
          <w:szCs w:val="24"/>
        </w:rPr>
        <w:t xml:space="preserve"> (</w:t>
      </w:r>
      <w:r>
        <w:rPr>
          <w:color w:val="000000"/>
          <w:sz w:val="24"/>
          <w:szCs w:val="24"/>
        </w:rPr>
        <w:t xml:space="preserve">хотя </w:t>
      </w:r>
      <w:r w:rsidRPr="003250DD">
        <w:rPr>
          <w:color w:val="000000"/>
          <w:sz w:val="24"/>
          <w:szCs w:val="24"/>
        </w:rPr>
        <w:t>частные несовпадения в отдельных парах отведений можно увидеть и в этом диапазоне).</w:t>
      </w:r>
      <w:r>
        <w:rPr>
          <w:color w:val="000000"/>
          <w:sz w:val="24"/>
          <w:szCs w:val="24"/>
        </w:rPr>
        <w:t xml:space="preserve"> </w:t>
      </w:r>
      <w:r w:rsidRPr="003250DD">
        <w:rPr>
          <w:color w:val="000000"/>
          <w:sz w:val="24"/>
          <w:szCs w:val="24"/>
        </w:rPr>
        <w:t>Если ориентироваться на результаты в группе 177 человек, как наиболее достоверные из доступных и считать их условно «истинными», то результаты в подгруппах в большинстве диапазонов дают только фрагментарные «намёки» вплоть до полного отсутствия результатов в том или ином диапазоне в подгруппах по 59 человек</w:t>
      </w:r>
      <w:r>
        <w:rPr>
          <w:color w:val="000000"/>
          <w:sz w:val="24"/>
          <w:szCs w:val="24"/>
        </w:rPr>
        <w:t xml:space="preserve"> (рисунок 4.3)</w:t>
      </w:r>
      <w:r w:rsidRPr="003250DD">
        <w:rPr>
          <w:color w:val="000000"/>
          <w:sz w:val="24"/>
          <w:szCs w:val="24"/>
        </w:rPr>
        <w:t>.</w:t>
      </w:r>
      <w:r>
        <w:rPr>
          <w:color w:val="000000"/>
          <w:sz w:val="24"/>
          <w:szCs w:val="24"/>
        </w:rPr>
        <w:t xml:space="preserve"> </w:t>
      </w:r>
    </w:p>
    <w:p w14:paraId="2E23C71C" w14:textId="77777777" w:rsidR="00BA1511" w:rsidRDefault="00BA1511" w:rsidP="00BA1511">
      <w:pPr>
        <w:pStyle w:val="12pt"/>
        <w:tabs>
          <w:tab w:val="left" w:pos="709"/>
        </w:tabs>
        <w:spacing w:line="360" w:lineRule="auto"/>
        <w:rPr>
          <w:color w:val="000000"/>
          <w:sz w:val="24"/>
          <w:szCs w:val="24"/>
        </w:rPr>
      </w:pPr>
    </w:p>
    <w:p w14:paraId="2D9A41BC" w14:textId="77777777" w:rsidR="00BA1511" w:rsidRDefault="00BA1511" w:rsidP="00BA1511">
      <w:pPr>
        <w:pStyle w:val="12pt"/>
        <w:tabs>
          <w:tab w:val="left" w:pos="709"/>
        </w:tabs>
        <w:spacing w:line="360" w:lineRule="auto"/>
        <w:jc w:val="center"/>
        <w:rPr>
          <w:noProof/>
          <w:color w:val="000000"/>
          <w:sz w:val="24"/>
          <w:szCs w:val="24"/>
        </w:rPr>
      </w:pPr>
      <w:r w:rsidRPr="006F7947">
        <w:rPr>
          <w:noProof/>
          <w:color w:val="000000"/>
          <w:sz w:val="24"/>
          <w:szCs w:val="24"/>
        </w:rPr>
        <w:drawing>
          <wp:inline distT="0" distB="0" distL="0" distR="0" wp14:anchorId="310AEE88" wp14:editId="0B6DB7FE">
            <wp:extent cx="3143885" cy="451866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43885" cy="4518660"/>
                    </a:xfrm>
                    <a:prstGeom prst="rect">
                      <a:avLst/>
                    </a:prstGeom>
                    <a:noFill/>
                    <a:ln>
                      <a:noFill/>
                    </a:ln>
                  </pic:spPr>
                </pic:pic>
              </a:graphicData>
            </a:graphic>
          </wp:inline>
        </w:drawing>
      </w:r>
    </w:p>
    <w:p w14:paraId="11D8847E" w14:textId="77777777" w:rsidR="00BA1511" w:rsidRPr="006F7947" w:rsidRDefault="00BA1511" w:rsidP="00BA1511">
      <w:pPr>
        <w:pStyle w:val="12pt"/>
        <w:tabs>
          <w:tab w:val="left" w:pos="709"/>
        </w:tabs>
        <w:ind w:left="709" w:firstLine="0"/>
        <w:rPr>
          <w:color w:val="000000"/>
          <w:sz w:val="24"/>
          <w:szCs w:val="24"/>
        </w:rPr>
      </w:pPr>
      <w:r>
        <w:rPr>
          <w:noProof/>
          <w:color w:val="000000"/>
          <w:sz w:val="24"/>
          <w:szCs w:val="24"/>
        </w:rPr>
        <w:t xml:space="preserve">Примечания – </w:t>
      </w:r>
      <w:r>
        <w:rPr>
          <w:color w:val="000000"/>
          <w:sz w:val="24"/>
          <w:szCs w:val="24"/>
        </w:rPr>
        <w:t xml:space="preserve">Примечания – ПГЗ (состояние покоя с закрытыми глазами), ПГО (состояние оперативного покоя с открытыми глазами), </w:t>
      </w:r>
      <w:r>
        <w:rPr>
          <w:color w:val="000000"/>
          <w:sz w:val="24"/>
          <w:szCs w:val="24"/>
          <w:lang w:val="en-US"/>
        </w:rPr>
        <w:t>N</w:t>
      </w:r>
      <w:r w:rsidRPr="00171944">
        <w:rPr>
          <w:color w:val="000000"/>
          <w:sz w:val="24"/>
          <w:szCs w:val="24"/>
        </w:rPr>
        <w:t xml:space="preserve"> (</w:t>
      </w:r>
      <w:r>
        <w:rPr>
          <w:color w:val="000000"/>
          <w:sz w:val="24"/>
          <w:szCs w:val="24"/>
        </w:rPr>
        <w:t>количество испытуемых в анализируемой выборке</w:t>
      </w:r>
      <w:r w:rsidRPr="00171944">
        <w:rPr>
          <w:color w:val="000000"/>
          <w:sz w:val="24"/>
          <w:szCs w:val="24"/>
        </w:rPr>
        <w:t>)</w:t>
      </w:r>
      <w:r>
        <w:rPr>
          <w:color w:val="000000"/>
          <w:sz w:val="24"/>
          <w:szCs w:val="24"/>
        </w:rPr>
        <w:t>, «</w:t>
      </w:r>
      <w:r w:rsidRPr="00171944">
        <w:rPr>
          <w:color w:val="000000"/>
          <w:sz w:val="24"/>
          <w:szCs w:val="24"/>
        </w:rPr>
        <w:t>+</w:t>
      </w:r>
      <w:r>
        <w:rPr>
          <w:color w:val="000000"/>
          <w:sz w:val="24"/>
          <w:szCs w:val="24"/>
        </w:rPr>
        <w:t>»</w:t>
      </w:r>
      <w:r w:rsidRPr="00171944">
        <w:rPr>
          <w:color w:val="000000"/>
          <w:sz w:val="24"/>
          <w:szCs w:val="24"/>
        </w:rPr>
        <w:t xml:space="preserve"> (</w:t>
      </w:r>
      <w:r>
        <w:rPr>
          <w:color w:val="000000"/>
          <w:sz w:val="24"/>
          <w:szCs w:val="24"/>
        </w:rPr>
        <w:t>обозначает большее значение когерентности ЭЭГ в состоянии ПГЗ по сравнению с ПГО – увеличение когерентности при закрывании глаз</w:t>
      </w:r>
      <w:r w:rsidRPr="00171944">
        <w:rPr>
          <w:color w:val="000000"/>
          <w:sz w:val="24"/>
          <w:szCs w:val="24"/>
        </w:rPr>
        <w:t>)</w:t>
      </w:r>
      <w:r>
        <w:rPr>
          <w:color w:val="000000"/>
          <w:sz w:val="24"/>
          <w:szCs w:val="24"/>
        </w:rPr>
        <w:t>, «-» (обозначает</w:t>
      </w:r>
      <w:r w:rsidRPr="002E14B9">
        <w:t xml:space="preserve"> </w:t>
      </w:r>
      <w:r>
        <w:rPr>
          <w:color w:val="000000"/>
          <w:sz w:val="24"/>
          <w:szCs w:val="24"/>
        </w:rPr>
        <w:t>меньшее</w:t>
      </w:r>
      <w:r w:rsidRPr="002E14B9">
        <w:rPr>
          <w:color w:val="000000"/>
          <w:sz w:val="24"/>
          <w:szCs w:val="24"/>
        </w:rPr>
        <w:t xml:space="preserve"> значение когерентности ЭЭГ в состоянии ПГЗ по сравнению с ПГО</w:t>
      </w:r>
      <w:r>
        <w:rPr>
          <w:color w:val="000000"/>
          <w:sz w:val="24"/>
          <w:szCs w:val="24"/>
        </w:rPr>
        <w:t xml:space="preserve"> – снижение когерентности при открывании глаз), </w:t>
      </w:r>
      <w:r>
        <w:rPr>
          <w:color w:val="000000"/>
          <w:sz w:val="24"/>
          <w:szCs w:val="24"/>
          <w:lang w:val="en-US"/>
        </w:rPr>
        <w:t>D</w:t>
      </w:r>
      <w:r w:rsidRPr="006F7947">
        <w:rPr>
          <w:color w:val="000000"/>
          <w:sz w:val="24"/>
          <w:szCs w:val="24"/>
        </w:rPr>
        <w:t xml:space="preserve"> </w:t>
      </w:r>
      <w:r>
        <w:rPr>
          <w:color w:val="000000"/>
          <w:sz w:val="24"/>
          <w:szCs w:val="24"/>
        </w:rPr>
        <w:t>–</w:t>
      </w:r>
      <w:r w:rsidRPr="006F7947">
        <w:rPr>
          <w:color w:val="000000"/>
          <w:sz w:val="24"/>
          <w:szCs w:val="24"/>
        </w:rPr>
        <w:t xml:space="preserve"> </w:t>
      </w:r>
      <w:r>
        <w:rPr>
          <w:color w:val="000000"/>
          <w:sz w:val="24"/>
          <w:szCs w:val="24"/>
        </w:rPr>
        <w:t xml:space="preserve">дельта ритм, Т – тета ритм, А1 – альфа 1 ритм, А2 – альфа 2 ритм, В1 – бета-1 ритм, В2 – бета-2 ритм, </w:t>
      </w:r>
      <w:r>
        <w:rPr>
          <w:color w:val="000000"/>
          <w:sz w:val="24"/>
          <w:szCs w:val="24"/>
          <w:lang w:val="en-US"/>
        </w:rPr>
        <w:t>G</w:t>
      </w:r>
      <w:r w:rsidRPr="006F7947">
        <w:rPr>
          <w:color w:val="000000"/>
          <w:sz w:val="24"/>
          <w:szCs w:val="24"/>
        </w:rPr>
        <w:t xml:space="preserve"> </w:t>
      </w:r>
      <w:r>
        <w:rPr>
          <w:color w:val="000000"/>
          <w:sz w:val="24"/>
          <w:szCs w:val="24"/>
        </w:rPr>
        <w:t>–</w:t>
      </w:r>
      <w:r w:rsidRPr="006F7947">
        <w:rPr>
          <w:color w:val="000000"/>
          <w:sz w:val="24"/>
          <w:szCs w:val="24"/>
        </w:rPr>
        <w:t xml:space="preserve"> </w:t>
      </w:r>
      <w:r>
        <w:rPr>
          <w:color w:val="000000"/>
          <w:sz w:val="24"/>
          <w:szCs w:val="24"/>
        </w:rPr>
        <w:t>гамма ритм</w:t>
      </w:r>
    </w:p>
    <w:p w14:paraId="3A5F9C48" w14:textId="77777777" w:rsidR="00BA1511" w:rsidRDefault="00BA1511" w:rsidP="00BA1511">
      <w:pPr>
        <w:pStyle w:val="12pt"/>
        <w:tabs>
          <w:tab w:val="left" w:pos="709"/>
        </w:tabs>
        <w:spacing w:line="360" w:lineRule="auto"/>
        <w:rPr>
          <w:noProof/>
          <w:color w:val="000000"/>
          <w:sz w:val="24"/>
          <w:szCs w:val="24"/>
        </w:rPr>
      </w:pPr>
    </w:p>
    <w:p w14:paraId="00FB4D14" w14:textId="77777777" w:rsidR="00BA1511" w:rsidRDefault="00BA1511" w:rsidP="00BA1511">
      <w:pPr>
        <w:pStyle w:val="12pt"/>
        <w:tabs>
          <w:tab w:val="left" w:pos="709"/>
        </w:tabs>
        <w:jc w:val="center"/>
        <w:rPr>
          <w:noProof/>
          <w:color w:val="000000"/>
          <w:sz w:val="24"/>
          <w:szCs w:val="24"/>
        </w:rPr>
      </w:pPr>
      <w:r>
        <w:rPr>
          <w:noProof/>
          <w:color w:val="000000"/>
          <w:sz w:val="24"/>
          <w:szCs w:val="24"/>
        </w:rPr>
        <w:t>Рисунок 4.3 Изменения когерентности ЭЭГ при закрывании глаз выявленные при более строгом критреии статистического оценивания Тьюки</w:t>
      </w:r>
    </w:p>
    <w:p w14:paraId="43C8A05A" w14:textId="77777777" w:rsidR="00BA1511" w:rsidRDefault="00BA1511" w:rsidP="00BA1511">
      <w:pPr>
        <w:pStyle w:val="12pt"/>
        <w:tabs>
          <w:tab w:val="left" w:pos="709"/>
        </w:tabs>
        <w:spacing w:line="360" w:lineRule="auto"/>
        <w:rPr>
          <w:noProof/>
          <w:color w:val="000000"/>
          <w:sz w:val="24"/>
          <w:szCs w:val="24"/>
        </w:rPr>
      </w:pPr>
    </w:p>
    <w:p w14:paraId="02BC7D5C" w14:textId="77777777" w:rsidR="00BA1511" w:rsidRPr="003250DD" w:rsidRDefault="00BA1511" w:rsidP="00BA1511">
      <w:pPr>
        <w:pStyle w:val="12pt"/>
        <w:tabs>
          <w:tab w:val="left" w:pos="709"/>
        </w:tabs>
        <w:spacing w:line="360" w:lineRule="auto"/>
        <w:rPr>
          <w:noProof/>
          <w:color w:val="000000"/>
          <w:sz w:val="24"/>
          <w:szCs w:val="24"/>
        </w:rPr>
      </w:pPr>
      <w:r>
        <w:rPr>
          <w:noProof/>
          <w:color w:val="000000"/>
          <w:sz w:val="24"/>
          <w:szCs w:val="24"/>
        </w:rPr>
        <w:lastRenderedPageBreak/>
        <w:t>Таким образом, учитывая вышесказанное на данном этапе исследований планировалось п</w:t>
      </w:r>
      <w:r w:rsidRPr="003250DD">
        <w:rPr>
          <w:noProof/>
          <w:color w:val="000000"/>
          <w:sz w:val="24"/>
          <w:szCs w:val="24"/>
        </w:rPr>
        <w:t xml:space="preserve">роверить воспроизводимость результатов оценки когерентности ЭЭГ при помощи </w:t>
      </w:r>
      <w:r>
        <w:rPr>
          <w:noProof/>
          <w:color w:val="000000"/>
          <w:sz w:val="24"/>
          <w:szCs w:val="24"/>
        </w:rPr>
        <w:t>методов непараметрической</w:t>
      </w:r>
      <w:r w:rsidRPr="003250DD">
        <w:rPr>
          <w:noProof/>
          <w:color w:val="000000"/>
          <w:sz w:val="24"/>
          <w:szCs w:val="24"/>
        </w:rPr>
        <w:t xml:space="preserve"> </w:t>
      </w:r>
      <w:r>
        <w:rPr>
          <w:noProof/>
          <w:color w:val="000000"/>
          <w:sz w:val="24"/>
          <w:szCs w:val="24"/>
        </w:rPr>
        <w:t>статистики</w:t>
      </w:r>
    </w:p>
    <w:p w14:paraId="1421D724" w14:textId="77777777" w:rsidR="00BA1511" w:rsidRPr="003250DD" w:rsidRDefault="00BA1511" w:rsidP="00BA1511">
      <w:pPr>
        <w:pStyle w:val="12pt"/>
        <w:tabs>
          <w:tab w:val="left" w:pos="709"/>
        </w:tabs>
        <w:spacing w:line="360" w:lineRule="auto"/>
        <w:rPr>
          <w:b/>
          <w:noProof/>
          <w:color w:val="000000"/>
          <w:sz w:val="24"/>
          <w:szCs w:val="24"/>
        </w:rPr>
      </w:pPr>
      <w:r w:rsidRPr="003250DD">
        <w:rPr>
          <w:b/>
          <w:noProof/>
          <w:color w:val="000000"/>
          <w:sz w:val="24"/>
          <w:szCs w:val="24"/>
        </w:rPr>
        <w:t>4.2 Методика исследования</w:t>
      </w:r>
    </w:p>
    <w:p w14:paraId="714733B4" w14:textId="77777777" w:rsidR="00BA1511" w:rsidRPr="003B63E9" w:rsidRDefault="00BA1511" w:rsidP="00BA1511">
      <w:pPr>
        <w:pStyle w:val="12pt"/>
        <w:tabs>
          <w:tab w:val="left" w:pos="709"/>
        </w:tabs>
        <w:spacing w:line="360" w:lineRule="auto"/>
        <w:rPr>
          <w:noProof/>
          <w:color w:val="000000"/>
          <w:sz w:val="24"/>
          <w:szCs w:val="24"/>
          <w:highlight w:val="yellow"/>
        </w:rPr>
      </w:pPr>
      <w:r w:rsidRPr="003B63E9">
        <w:rPr>
          <w:noProof/>
          <w:color w:val="000000"/>
          <w:sz w:val="24"/>
          <w:szCs w:val="24"/>
          <w:highlight w:val="yellow"/>
        </w:rPr>
        <w:t>КАК БЫЛИ ПОЛУЧЕНЫ ДАННЫЕ И СЧИТАЛАСЬ КОГЕРЕНТНОСТЬ</w:t>
      </w:r>
    </w:p>
    <w:p w14:paraId="53977700" w14:textId="77777777" w:rsidR="00BA1511" w:rsidRDefault="00BA1511" w:rsidP="00BA1511">
      <w:pPr>
        <w:pStyle w:val="12pt"/>
        <w:tabs>
          <w:tab w:val="left" w:pos="709"/>
        </w:tabs>
        <w:spacing w:line="360" w:lineRule="auto"/>
        <w:rPr>
          <w:noProof/>
          <w:color w:val="000000"/>
          <w:sz w:val="24"/>
          <w:szCs w:val="24"/>
        </w:rPr>
      </w:pPr>
      <w:r w:rsidRPr="003B63E9">
        <w:rPr>
          <w:noProof/>
          <w:color w:val="000000"/>
          <w:sz w:val="24"/>
          <w:szCs w:val="24"/>
          <w:highlight w:val="yellow"/>
        </w:rPr>
        <w:t>КАК ОТБИРАЛИСЬ ОТРЕЗКИ ЭЭГ и т.д.</w:t>
      </w:r>
    </w:p>
    <w:p w14:paraId="74BD2984" w14:textId="77777777" w:rsidR="00BA1511" w:rsidRDefault="00BA1511" w:rsidP="00BA1511">
      <w:pPr>
        <w:pStyle w:val="12pt"/>
        <w:tabs>
          <w:tab w:val="left" w:pos="709"/>
        </w:tabs>
        <w:spacing w:line="360" w:lineRule="auto"/>
        <w:rPr>
          <w:noProof/>
          <w:color w:val="000000"/>
          <w:sz w:val="24"/>
          <w:szCs w:val="24"/>
        </w:rPr>
      </w:pPr>
    </w:p>
    <w:p w14:paraId="633DE1D9" w14:textId="77777777" w:rsidR="00F72DD9" w:rsidRPr="00F72DD9" w:rsidRDefault="00F72DD9" w:rsidP="00F72DD9">
      <w:pPr>
        <w:pStyle w:val="12pt"/>
        <w:tabs>
          <w:tab w:val="left" w:pos="709"/>
        </w:tabs>
        <w:spacing w:line="360" w:lineRule="auto"/>
        <w:rPr>
          <w:ins w:id="12" w:author="Microsoft Office User" w:date="2023-01-26T10:48:00Z"/>
          <w:noProof/>
          <w:color w:val="000000"/>
          <w:sz w:val="24"/>
          <w:szCs w:val="24"/>
        </w:rPr>
      </w:pPr>
      <w:ins w:id="13" w:author="Microsoft Office User" w:date="2023-01-26T10:48:00Z">
        <w:r w:rsidRPr="00F72DD9">
          <w:rPr>
            <w:noProof/>
            <w:color w:val="000000"/>
            <w:sz w:val="24"/>
            <w:szCs w:val="24"/>
          </w:rPr>
          <w:t xml:space="preserve">Для решения задачи оценки воспроизводимости результатов и степени достоверности полученных оценок были проведены многочисленные симуляционные эксперименты основанные на совокупности непараметрических тестов. В частности ставились следующие вопросы : </w:t>
        </w:r>
      </w:ins>
    </w:p>
    <w:p w14:paraId="580E2051" w14:textId="77777777" w:rsidR="00F72DD9" w:rsidRPr="00F72DD9" w:rsidRDefault="00F72DD9" w:rsidP="00F72DD9">
      <w:pPr>
        <w:pStyle w:val="12pt"/>
        <w:tabs>
          <w:tab w:val="left" w:pos="709"/>
        </w:tabs>
        <w:spacing w:line="360" w:lineRule="auto"/>
        <w:rPr>
          <w:ins w:id="14" w:author="Microsoft Office User" w:date="2023-01-26T10:48:00Z"/>
          <w:noProof/>
          <w:color w:val="000000"/>
          <w:sz w:val="24"/>
          <w:szCs w:val="24"/>
        </w:rPr>
      </w:pPr>
      <w:ins w:id="15" w:author="Microsoft Office User" w:date="2023-01-26T10:48:00Z">
        <w:r w:rsidRPr="00F72DD9">
          <w:rPr>
            <w:noProof/>
            <w:color w:val="000000"/>
            <w:sz w:val="24"/>
            <w:szCs w:val="24"/>
          </w:rPr>
          <w:t xml:space="preserve"> - насколько устойчиво воспроизводится эффект в подгруппах фиксированного размера.</w:t>
        </w:r>
      </w:ins>
    </w:p>
    <w:p w14:paraId="30FA9F24" w14:textId="77777777" w:rsidR="00F72DD9" w:rsidRPr="00F72DD9" w:rsidRDefault="00F72DD9" w:rsidP="00F72DD9">
      <w:pPr>
        <w:pStyle w:val="12pt"/>
        <w:tabs>
          <w:tab w:val="left" w:pos="709"/>
        </w:tabs>
        <w:spacing w:line="360" w:lineRule="auto"/>
        <w:rPr>
          <w:ins w:id="16" w:author="Microsoft Office User" w:date="2023-01-26T10:48:00Z"/>
          <w:noProof/>
          <w:color w:val="000000"/>
          <w:sz w:val="24"/>
          <w:szCs w:val="24"/>
        </w:rPr>
      </w:pPr>
      <w:ins w:id="17" w:author="Microsoft Office User" w:date="2023-01-26T10:48:00Z">
        <w:r w:rsidRPr="00F72DD9">
          <w:rPr>
            <w:noProof/>
            <w:color w:val="000000"/>
            <w:sz w:val="24"/>
            <w:szCs w:val="24"/>
          </w:rPr>
          <w:t xml:space="preserve"> - есть ли связь между найденным уровнем значимости и частотой воспроизводимости эффекта.</w:t>
        </w:r>
      </w:ins>
    </w:p>
    <w:p w14:paraId="19B7E825" w14:textId="77777777" w:rsidR="00F72DD9" w:rsidRPr="00F72DD9" w:rsidRDefault="00F72DD9" w:rsidP="00F72DD9">
      <w:pPr>
        <w:pStyle w:val="12pt"/>
        <w:tabs>
          <w:tab w:val="left" w:pos="709"/>
        </w:tabs>
        <w:spacing w:line="360" w:lineRule="auto"/>
        <w:rPr>
          <w:ins w:id="18" w:author="Microsoft Office User" w:date="2023-01-26T10:48:00Z"/>
          <w:noProof/>
          <w:color w:val="000000"/>
          <w:sz w:val="24"/>
          <w:szCs w:val="24"/>
        </w:rPr>
      </w:pPr>
      <w:ins w:id="19" w:author="Microsoft Office User" w:date="2023-01-26T10:48:00Z">
        <w:r w:rsidRPr="00F72DD9">
          <w:rPr>
            <w:noProof/>
            <w:color w:val="000000"/>
            <w:sz w:val="24"/>
            <w:szCs w:val="24"/>
          </w:rPr>
          <w:t xml:space="preserve"> - чем руководствоваться при выборе порогов для  уровней значимости и  как корректировать на множественные сравнения</w:t>
        </w:r>
      </w:ins>
    </w:p>
    <w:p w14:paraId="3F519288" w14:textId="77777777" w:rsidR="00F72DD9" w:rsidRPr="00F72DD9" w:rsidRDefault="00F72DD9" w:rsidP="00F72DD9">
      <w:pPr>
        <w:pStyle w:val="12pt"/>
        <w:tabs>
          <w:tab w:val="left" w:pos="709"/>
        </w:tabs>
        <w:spacing w:line="360" w:lineRule="auto"/>
        <w:rPr>
          <w:ins w:id="20" w:author="Microsoft Office User" w:date="2023-01-26T10:48:00Z"/>
          <w:noProof/>
          <w:color w:val="000000"/>
          <w:sz w:val="24"/>
          <w:szCs w:val="24"/>
        </w:rPr>
      </w:pPr>
    </w:p>
    <w:p w14:paraId="0A1302B5" w14:textId="77777777" w:rsidR="00F72DD9" w:rsidRDefault="00F72DD9" w:rsidP="00F72DD9">
      <w:pPr>
        <w:pStyle w:val="12pt"/>
        <w:tabs>
          <w:tab w:val="left" w:pos="709"/>
        </w:tabs>
        <w:spacing w:line="360" w:lineRule="auto"/>
        <w:rPr>
          <w:ins w:id="21" w:author="Microsoft Office User" w:date="2023-01-26T10:48:00Z"/>
          <w:noProof/>
          <w:color w:val="000000"/>
          <w:sz w:val="24"/>
          <w:szCs w:val="24"/>
        </w:rPr>
      </w:pPr>
      <w:ins w:id="22" w:author="Microsoft Office User" w:date="2023-01-26T10:48:00Z">
        <w:r w:rsidRPr="00F72DD9">
          <w:rPr>
            <w:noProof/>
            <w:color w:val="000000"/>
            <w:sz w:val="24"/>
            <w:szCs w:val="24"/>
          </w:rPr>
          <w:t xml:space="preserve">Для ответов на эти вопросы был реализован набор непараметрических тестов. </w:t>
        </w:r>
      </w:ins>
    </w:p>
    <w:p w14:paraId="6B607974" w14:textId="5EE2D411" w:rsidR="00F72DD9" w:rsidRPr="00F72DD9" w:rsidRDefault="00F72DD9" w:rsidP="00F72DD9">
      <w:pPr>
        <w:pStyle w:val="12pt"/>
        <w:tabs>
          <w:tab w:val="left" w:pos="709"/>
        </w:tabs>
        <w:spacing w:line="360" w:lineRule="auto"/>
        <w:ind w:firstLine="0"/>
        <w:rPr>
          <w:ins w:id="23" w:author="Microsoft Office User" w:date="2023-01-26T10:49:00Z"/>
          <w:b/>
          <w:bCs/>
          <w:noProof/>
          <w:color w:val="000000"/>
          <w:sz w:val="24"/>
          <w:szCs w:val="24"/>
          <w:rPrChange w:id="24" w:author="Microsoft Office User" w:date="2023-01-26T10:49:00Z">
            <w:rPr>
              <w:ins w:id="25" w:author="Microsoft Office User" w:date="2023-01-26T10:49:00Z"/>
              <w:noProof/>
              <w:color w:val="000000"/>
              <w:sz w:val="24"/>
              <w:szCs w:val="24"/>
            </w:rPr>
          </w:rPrChange>
        </w:rPr>
        <w:pPrChange w:id="26" w:author="Microsoft Office User" w:date="2023-01-26T10:49:00Z">
          <w:pPr>
            <w:pStyle w:val="12pt"/>
            <w:tabs>
              <w:tab w:val="left" w:pos="709"/>
            </w:tabs>
            <w:spacing w:line="360" w:lineRule="auto"/>
          </w:pPr>
        </w:pPrChange>
      </w:pPr>
      <w:ins w:id="27" w:author="Microsoft Office User" w:date="2023-01-26T10:49:00Z">
        <w:r w:rsidRPr="00F72DD9">
          <w:rPr>
            <w:b/>
            <w:bCs/>
            <w:noProof/>
            <w:color w:val="000000"/>
            <w:sz w:val="24"/>
            <w:szCs w:val="24"/>
            <w:rPrChange w:id="28" w:author="Microsoft Office User" w:date="2023-01-26T10:49:00Z">
              <w:rPr>
                <w:noProof/>
                <w:color w:val="000000"/>
                <w:sz w:val="24"/>
                <w:szCs w:val="24"/>
              </w:rPr>
            </w:rPrChange>
          </w:rPr>
          <w:t>Анализ межканальных различий с помощью теста на перемешивание</w:t>
        </w:r>
      </w:ins>
    </w:p>
    <w:p w14:paraId="3B6F7496" w14:textId="3EFF8364" w:rsidR="00F72DD9" w:rsidRDefault="00F72DD9" w:rsidP="00F72DD9">
      <w:pPr>
        <w:pStyle w:val="12pt"/>
        <w:tabs>
          <w:tab w:val="left" w:pos="709"/>
        </w:tabs>
        <w:spacing w:line="360" w:lineRule="auto"/>
        <w:rPr>
          <w:ins w:id="29" w:author="Microsoft Office User" w:date="2023-01-26T10:48:00Z"/>
          <w:noProof/>
          <w:color w:val="000000"/>
          <w:sz w:val="24"/>
          <w:szCs w:val="24"/>
        </w:rPr>
      </w:pPr>
      <w:ins w:id="30" w:author="Microsoft Office User" w:date="2023-01-26T10:48:00Z">
        <w:r w:rsidRPr="00F72DD9">
          <w:rPr>
            <w:noProof/>
            <w:color w:val="000000"/>
            <w:sz w:val="24"/>
            <w:szCs w:val="24"/>
          </w:rPr>
          <w:t>Первым шагом является индивидуальный поиск межканальных различий. Обычно это делается с помощью стандартого t-test а, но нами была использована его непараметрическая альтернатива. Результаты, полученные с помощью обоих подходов очень близки, но в рамках непараметрического подхода не накладывается никаких ограничений на распределение изучаемых данных, что играет особенно большую роль в случае малых выборок.</w:t>
        </w:r>
      </w:ins>
    </w:p>
    <w:p w14:paraId="17EEAA16" w14:textId="0459B6A7" w:rsidR="00BA1511" w:rsidRPr="002E3B61" w:rsidRDefault="00BA1511" w:rsidP="00BA1511">
      <w:pPr>
        <w:pStyle w:val="12pt"/>
        <w:tabs>
          <w:tab w:val="left" w:pos="709"/>
        </w:tabs>
        <w:spacing w:line="360" w:lineRule="auto"/>
        <w:rPr>
          <w:noProof/>
          <w:color w:val="000000"/>
          <w:sz w:val="24"/>
          <w:szCs w:val="24"/>
        </w:rPr>
      </w:pPr>
      <w:del w:id="31" w:author="Microsoft Office User" w:date="2023-01-26T10:49:00Z">
        <w:r w:rsidDel="00F72DD9">
          <w:rPr>
            <w:noProof/>
            <w:color w:val="000000"/>
            <w:sz w:val="24"/>
            <w:szCs w:val="24"/>
          </w:rPr>
          <w:delText xml:space="preserve">Для решения поставленной задачи было принято решение не использовать  </w:delText>
        </w:r>
        <w:r w:rsidRPr="002E3B61" w:rsidDel="00F72DD9">
          <w:rPr>
            <w:noProof/>
            <w:color w:val="000000"/>
            <w:sz w:val="24"/>
            <w:szCs w:val="24"/>
          </w:rPr>
          <w:delText>параметрически</w:delText>
        </w:r>
        <w:r w:rsidDel="00F72DD9">
          <w:rPr>
            <w:noProof/>
            <w:color w:val="000000"/>
            <w:sz w:val="24"/>
            <w:szCs w:val="24"/>
          </w:rPr>
          <w:delText>е</w:delText>
        </w:r>
        <w:r w:rsidRPr="002E3B61" w:rsidDel="00F72DD9">
          <w:rPr>
            <w:noProof/>
            <w:color w:val="000000"/>
            <w:sz w:val="24"/>
            <w:szCs w:val="24"/>
          </w:rPr>
          <w:delText xml:space="preserve"> тест</w:delText>
        </w:r>
        <w:r w:rsidDel="00F72DD9">
          <w:rPr>
            <w:noProof/>
            <w:color w:val="000000"/>
            <w:sz w:val="24"/>
            <w:szCs w:val="24"/>
          </w:rPr>
          <w:delText xml:space="preserve">ы. Вместо этого применялись подходы </w:delText>
        </w:r>
        <w:r w:rsidRPr="002E3B61" w:rsidDel="00F72DD9">
          <w:rPr>
            <w:noProof/>
            <w:color w:val="000000"/>
            <w:sz w:val="24"/>
            <w:szCs w:val="24"/>
          </w:rPr>
          <w:delText>не</w:delText>
        </w:r>
        <w:r w:rsidDel="00F72DD9">
          <w:rPr>
            <w:noProof/>
            <w:color w:val="000000"/>
            <w:sz w:val="24"/>
            <w:szCs w:val="24"/>
          </w:rPr>
          <w:delText>параметрической</w:delText>
        </w:r>
        <w:r w:rsidRPr="002E3B61" w:rsidDel="00F72DD9">
          <w:rPr>
            <w:noProof/>
            <w:color w:val="000000"/>
            <w:sz w:val="24"/>
            <w:szCs w:val="24"/>
          </w:rPr>
          <w:delText xml:space="preserve"> </w:delText>
        </w:r>
        <w:r w:rsidDel="00F72DD9">
          <w:rPr>
            <w:noProof/>
            <w:color w:val="000000"/>
            <w:sz w:val="24"/>
            <w:szCs w:val="24"/>
          </w:rPr>
          <w:delText>статистики, а именно – пермутационные тесты (</w:delText>
        </w:r>
        <w:r w:rsidRPr="002E3B61" w:rsidDel="00F72DD9">
          <w:rPr>
            <w:noProof/>
            <w:color w:val="000000"/>
            <w:sz w:val="24"/>
            <w:szCs w:val="24"/>
          </w:rPr>
          <w:delText>nonparametric permutation testing</w:delText>
        </w:r>
        <w:r w:rsidDel="00F72DD9">
          <w:rPr>
            <w:noProof/>
            <w:color w:val="000000"/>
            <w:sz w:val="24"/>
            <w:szCs w:val="24"/>
          </w:rPr>
          <w:delText>)</w:delText>
        </w:r>
        <w:r w:rsidRPr="002E3B61" w:rsidDel="00F72DD9">
          <w:rPr>
            <w:noProof/>
            <w:color w:val="000000"/>
            <w:sz w:val="24"/>
            <w:szCs w:val="24"/>
          </w:rPr>
          <w:delText xml:space="preserve">. </w:delText>
        </w:r>
        <w:r w:rsidDel="00F72DD9">
          <w:rPr>
            <w:noProof/>
            <w:color w:val="000000"/>
            <w:sz w:val="24"/>
            <w:szCs w:val="24"/>
          </w:rPr>
          <w:delText>Пермутационный тест</w:delText>
        </w:r>
        <w:r w:rsidRPr="002E3B61" w:rsidDel="00F72DD9">
          <w:rPr>
            <w:noProof/>
            <w:color w:val="000000"/>
            <w:sz w:val="24"/>
            <w:szCs w:val="24"/>
          </w:rPr>
          <w:delText xml:space="preserve"> не основывается на предположении о распределении данных, </w:delText>
        </w:r>
        <w:r w:rsidDel="00F72DD9">
          <w:rPr>
            <w:noProof/>
            <w:color w:val="000000"/>
            <w:sz w:val="24"/>
            <w:szCs w:val="24"/>
          </w:rPr>
          <w:delText xml:space="preserve">что расширяет возможности его использования </w:delText>
        </w:r>
        <w:r w:rsidRPr="002E3B61" w:rsidDel="00F72DD9">
          <w:rPr>
            <w:noProof/>
            <w:color w:val="000000"/>
            <w:sz w:val="24"/>
            <w:szCs w:val="24"/>
          </w:rPr>
          <w:delText xml:space="preserve">в сравнении с параметрическими тестами. </w:delText>
        </w:r>
      </w:del>
      <w:r w:rsidRPr="002E3B61">
        <w:rPr>
          <w:noProof/>
          <w:color w:val="000000"/>
          <w:sz w:val="24"/>
          <w:szCs w:val="24"/>
        </w:rPr>
        <w:t>При использовании перестановок</w:t>
      </w:r>
      <w:r>
        <w:rPr>
          <w:noProof/>
          <w:color w:val="000000"/>
          <w:sz w:val="24"/>
          <w:szCs w:val="24"/>
        </w:rPr>
        <w:t xml:space="preserve"> (пермутация)</w:t>
      </w:r>
      <w:r w:rsidRPr="002E3B61">
        <w:rPr>
          <w:noProof/>
          <w:color w:val="000000"/>
          <w:sz w:val="24"/>
          <w:szCs w:val="24"/>
        </w:rPr>
        <w:t xml:space="preserve">, основываясь на </w:t>
      </w:r>
      <w:r>
        <w:rPr>
          <w:noProof/>
          <w:color w:val="000000"/>
          <w:sz w:val="24"/>
          <w:szCs w:val="24"/>
        </w:rPr>
        <w:t>имеющихся экспериментальных данных делается предположение о том,</w:t>
      </w:r>
      <w:r w:rsidRPr="002E3B61">
        <w:rPr>
          <w:noProof/>
          <w:color w:val="000000"/>
          <w:sz w:val="24"/>
          <w:szCs w:val="24"/>
        </w:rPr>
        <w:t xml:space="preserve"> как бы выглядело распределение тестовой статистики, если бы нулевая гипотеза была верна </w:t>
      </w:r>
      <w:r w:rsidR="00F72DD9">
        <w:rPr>
          <w:noProof/>
          <w:color w:val="000000"/>
          <w:sz w:val="24"/>
          <w:szCs w:val="24"/>
        </w:rPr>
        <w:fldChar w:fldCharType="begin"/>
      </w:r>
      <w:r w:rsidR="00F72DD9">
        <w:rPr>
          <w:noProof/>
          <w:color w:val="000000"/>
          <w:sz w:val="24"/>
          <w:szCs w:val="24"/>
        </w:rPr>
        <w:instrText xml:space="preserve"> ADDIN ZOTERO_ITEM CSL_CITATION {"citationID":"OtKPf9uw","properties":{"formattedCitation":"(Cohen 2014)","plainCitation":"(Cohen 2014)","noteIndex":0},"citationItems":[{"id":3496,"uris":["http://zotero.org/users/5915941/items/QN8Y6WZG"],"itemData":{"id":3496,"type":"book","ISBN":"978-0-262-31955-3","language":"en","note":"DOI: 10.7551/mitpress/9609.001.0001","publisher":"The MIT Press","source":"DOI.org (Crossref)","title":"Analyzing Neural Time Series Data: Theory and Practice","title-short":"Analyzing Neural Time Series Data","URL":"https://direct.mit.edu/books/book/4013/analyzing-neural-time-series-datatheory-and","author":[{"family":"Cohen","given":"Mike X"}],"accessed":{"date-parts":[["2022",8,8]]},"issued":{"date-parts":[["2014"]]},"citation-key":"cohenAnalyzingNeuralTime2014"}}],"schema":"https://github.com/citation-style-language/schema/raw/master/csl-citation.json"} </w:instrText>
      </w:r>
      <w:r w:rsidR="00F72DD9">
        <w:rPr>
          <w:noProof/>
          <w:color w:val="000000"/>
          <w:sz w:val="24"/>
          <w:szCs w:val="24"/>
        </w:rPr>
        <w:fldChar w:fldCharType="separate"/>
      </w:r>
      <w:r w:rsidR="00F72DD9">
        <w:rPr>
          <w:noProof/>
          <w:color w:val="000000"/>
          <w:sz w:val="24"/>
          <w:szCs w:val="24"/>
        </w:rPr>
        <w:t>(Cohen 2014)</w:t>
      </w:r>
      <w:r w:rsidR="00F72DD9">
        <w:rPr>
          <w:noProof/>
          <w:color w:val="000000"/>
          <w:sz w:val="24"/>
          <w:szCs w:val="24"/>
        </w:rPr>
        <w:fldChar w:fldCharType="end"/>
      </w:r>
      <w:del w:id="32" w:author="Microsoft Office User" w:date="2023-01-26T10:51:00Z">
        <w:r w:rsidRPr="002E3B61" w:rsidDel="00F72DD9">
          <w:rPr>
            <w:noProof/>
            <w:color w:val="000000"/>
            <w:sz w:val="24"/>
            <w:szCs w:val="24"/>
          </w:rPr>
          <w:delText>[1]</w:delText>
        </w:r>
      </w:del>
      <w:r>
        <w:rPr>
          <w:noProof/>
          <w:color w:val="000000"/>
          <w:sz w:val="24"/>
          <w:szCs w:val="24"/>
        </w:rPr>
        <w:t>. Более подробно, используемая в данном случае п</w:t>
      </w:r>
      <w:r w:rsidRPr="002E3B61">
        <w:rPr>
          <w:noProof/>
          <w:color w:val="000000"/>
          <w:sz w:val="24"/>
          <w:szCs w:val="24"/>
        </w:rPr>
        <w:t xml:space="preserve">роцедура тестирования описана в статье </w:t>
      </w:r>
      <w:r w:rsidR="00F72DD9">
        <w:rPr>
          <w:noProof/>
          <w:color w:val="000000"/>
          <w:sz w:val="24"/>
          <w:szCs w:val="24"/>
        </w:rPr>
        <w:fldChar w:fldCharType="begin"/>
      </w:r>
      <w:r w:rsidR="00F72DD9">
        <w:rPr>
          <w:noProof/>
          <w:color w:val="000000"/>
          <w:sz w:val="24"/>
          <w:szCs w:val="24"/>
        </w:rPr>
        <w:instrText xml:space="preserve"> ADDIN ZOTERO_ITEM CSL_CITATION {"citationID":"mvY59K8b","properties":{"formattedCitation":"(Maris, Schoffelen, and Fries 2007)","plainCitation":"(Maris, Schoffelen, and Fries 2007)","noteIndex":0},"citationItems":[{"id":3497,"uris":["http://zotero.org/users/5915941/items/8J56JHVZ"],"itemData":{"id":3497,"type":"article-journal","abstract":"Many important questions in neuroscience are about interactions between neurons or neuronal groups. These interactions are often quantified by coherence, which is a frequency-indexed measure that quantifies the extent to which two signals exhibit a consistent phase relation. In this paper, we consider the statistical testing of the difference between coherence values observed in two experimental conditions. We pay special attention to problems induced by (1) unequal sample sizes and (2) the fact that coherence is typically evaluated at a large number of frequency bins and between large numbers of pairs of neurons or neuronal groups (the multiple comparisons problem). We show that nonparametric statistical tests provide convincing and elegant solutions for both problems. We also show that these tests allow to incorporate biophysically motivated constraints in the test statistic, which may drastically increase the sensitivity of the test. Finally, we explain why the nonparametric test is formally correct. This means that we formulate a null hypothesis (identical probability distribution in the different experimental conditions) and show that the nonparametric test controls the false alarm rate under this null hypothesis. The proposed methodology is illustrated by analyses of data collected in a study on cortico-spinal coherence [Schoffelen JM, Oostenveld R, Fries P. Neuronal coherence as a mechanism of effective corticospinal interaction. Science 2005;308(5718):111-3].","container-title":"Journal of Neuroscience Methods","DOI":"10.1016/j.jneumeth.2007.02.011","ISSN":"0165-0270","issue":"1","journalAbbreviation":"Journal of Neuroscience Methods","language":"en","page":"161-175","source":"ScienceDirect","title":"Nonparametric statistical testing of coherence differences","volume":"163","author":[{"family":"Maris","given":"Eric"},{"family":"Schoffelen","given":"Jan-Mathijs"},{"family":"Fries","given":"Pascal"}],"issued":{"date-parts":[["2007",6,15]]},"citation-key":"marisNonparametricStatisticalTesting2007"}}],"schema":"https://github.com/citation-style-language/schema/raw/master/csl-citation.json"} </w:instrText>
      </w:r>
      <w:r w:rsidR="00F72DD9">
        <w:rPr>
          <w:noProof/>
          <w:color w:val="000000"/>
          <w:sz w:val="24"/>
          <w:szCs w:val="24"/>
        </w:rPr>
        <w:fldChar w:fldCharType="separate"/>
      </w:r>
      <w:r w:rsidR="00F72DD9">
        <w:rPr>
          <w:noProof/>
          <w:color w:val="000000"/>
          <w:sz w:val="24"/>
          <w:szCs w:val="24"/>
        </w:rPr>
        <w:t>(Maris, Schoffelen, and Fries 2007)</w:t>
      </w:r>
      <w:r w:rsidR="00F72DD9">
        <w:rPr>
          <w:noProof/>
          <w:color w:val="000000"/>
          <w:sz w:val="24"/>
          <w:szCs w:val="24"/>
        </w:rPr>
        <w:fldChar w:fldCharType="end"/>
      </w:r>
      <w:del w:id="33" w:author="Microsoft Office User" w:date="2023-01-26T10:51:00Z">
        <w:r w:rsidRPr="002E3B61" w:rsidDel="00F72DD9">
          <w:rPr>
            <w:noProof/>
            <w:color w:val="000000"/>
            <w:sz w:val="24"/>
            <w:szCs w:val="24"/>
          </w:rPr>
          <w:delText>[2]</w:delText>
        </w:r>
      </w:del>
      <w:r w:rsidRPr="002E3B61">
        <w:rPr>
          <w:noProof/>
          <w:color w:val="000000"/>
          <w:sz w:val="24"/>
          <w:szCs w:val="24"/>
        </w:rPr>
        <w:t xml:space="preserve">. </w:t>
      </w:r>
      <w:r>
        <w:rPr>
          <w:noProof/>
          <w:color w:val="000000"/>
          <w:sz w:val="24"/>
          <w:szCs w:val="24"/>
        </w:rPr>
        <w:t>В общем виде нулевую гипотезу</w:t>
      </w:r>
      <w:r w:rsidRPr="002E3B61">
        <w:rPr>
          <w:noProof/>
          <w:color w:val="000000"/>
          <w:sz w:val="24"/>
          <w:szCs w:val="24"/>
        </w:rPr>
        <w:t xml:space="preserve"> теста на перестановки</w:t>
      </w:r>
      <w:r>
        <w:rPr>
          <w:noProof/>
          <w:color w:val="000000"/>
          <w:sz w:val="24"/>
          <w:szCs w:val="24"/>
        </w:rPr>
        <w:t xml:space="preserve"> можно сформулировать следующим образом</w:t>
      </w:r>
      <w:r w:rsidRPr="002E3B61">
        <w:rPr>
          <w:noProof/>
          <w:color w:val="000000"/>
          <w:sz w:val="24"/>
          <w:szCs w:val="24"/>
        </w:rPr>
        <w:t xml:space="preserve"> – при перемешивании двух состояний А и В не будет значительной разницы в тестовой статистике до перемешивания и после. Цель </w:t>
      </w:r>
      <w:r>
        <w:rPr>
          <w:noProof/>
          <w:color w:val="000000"/>
          <w:sz w:val="24"/>
          <w:szCs w:val="24"/>
        </w:rPr>
        <w:t xml:space="preserve">такого </w:t>
      </w:r>
      <w:r w:rsidRPr="002E3B61">
        <w:rPr>
          <w:noProof/>
          <w:color w:val="000000"/>
          <w:sz w:val="24"/>
          <w:szCs w:val="24"/>
        </w:rPr>
        <w:t xml:space="preserve">тестирования с помощью перемешиваний – определить вероятность того, что наблюдаемая тестовая статистика могла </w:t>
      </w:r>
      <w:r>
        <w:rPr>
          <w:noProof/>
          <w:color w:val="000000"/>
          <w:sz w:val="24"/>
          <w:szCs w:val="24"/>
        </w:rPr>
        <w:t xml:space="preserve">бы </w:t>
      </w:r>
      <w:r w:rsidRPr="002E3B61">
        <w:rPr>
          <w:noProof/>
          <w:color w:val="000000"/>
          <w:sz w:val="24"/>
          <w:szCs w:val="24"/>
        </w:rPr>
        <w:t xml:space="preserve">быть получена при верной нулевой гипотезе. </w:t>
      </w:r>
      <w:r w:rsidRPr="002E3B61">
        <w:rPr>
          <w:noProof/>
          <w:color w:val="000000"/>
          <w:sz w:val="24"/>
          <w:szCs w:val="24"/>
        </w:rPr>
        <w:lastRenderedPageBreak/>
        <w:t xml:space="preserve">Альтернативная гипотеза: наблюдаемая тестовая статистика не случайна, обнаружена не из-за </w:t>
      </w:r>
      <w:r>
        <w:rPr>
          <w:noProof/>
          <w:color w:val="000000"/>
          <w:sz w:val="24"/>
          <w:szCs w:val="24"/>
        </w:rPr>
        <w:t xml:space="preserve">случайных </w:t>
      </w:r>
      <w:r w:rsidRPr="002E3B61">
        <w:rPr>
          <w:noProof/>
          <w:color w:val="000000"/>
          <w:sz w:val="24"/>
          <w:szCs w:val="24"/>
        </w:rPr>
        <w:t>выбросов</w:t>
      </w:r>
      <w:r>
        <w:rPr>
          <w:noProof/>
          <w:color w:val="000000"/>
          <w:sz w:val="24"/>
          <w:szCs w:val="24"/>
        </w:rPr>
        <w:t xml:space="preserve"> </w:t>
      </w:r>
      <w:r w:rsidRPr="003B63E9">
        <w:rPr>
          <w:noProof/>
          <w:color w:val="000000"/>
          <w:sz w:val="24"/>
          <w:szCs w:val="24"/>
        </w:rPr>
        <w:t>(</w:t>
      </w:r>
      <w:r>
        <w:rPr>
          <w:noProof/>
          <w:color w:val="000000"/>
          <w:sz w:val="24"/>
          <w:szCs w:val="24"/>
          <w:lang w:val="en-US"/>
        </w:rPr>
        <w:t>outliers</w:t>
      </w:r>
      <w:r w:rsidRPr="003B63E9">
        <w:rPr>
          <w:noProof/>
          <w:color w:val="000000"/>
          <w:sz w:val="24"/>
          <w:szCs w:val="24"/>
        </w:rPr>
        <w:t>)</w:t>
      </w:r>
      <w:r w:rsidRPr="002E3B61">
        <w:rPr>
          <w:noProof/>
          <w:color w:val="000000"/>
          <w:sz w:val="24"/>
          <w:szCs w:val="24"/>
        </w:rPr>
        <w:t>, а эффект действительно присутствует</w:t>
      </w:r>
      <w:r w:rsidRPr="003B63E9">
        <w:rPr>
          <w:noProof/>
          <w:color w:val="000000"/>
          <w:sz w:val="24"/>
          <w:szCs w:val="24"/>
        </w:rPr>
        <w:t xml:space="preserve"> – </w:t>
      </w:r>
      <w:r>
        <w:rPr>
          <w:noProof/>
          <w:color w:val="000000"/>
          <w:sz w:val="24"/>
          <w:szCs w:val="24"/>
        </w:rPr>
        <w:t>т.е. не случаен и статистически значим</w:t>
      </w:r>
      <w:r w:rsidRPr="002E3B61">
        <w:rPr>
          <w:noProof/>
          <w:color w:val="000000"/>
          <w:sz w:val="24"/>
          <w:szCs w:val="24"/>
        </w:rPr>
        <w:t>.</w:t>
      </w:r>
    </w:p>
    <w:p w14:paraId="39FFCEA8" w14:textId="77777777" w:rsidR="00BA1511" w:rsidRPr="002E3B61" w:rsidRDefault="00BA1511" w:rsidP="00BA1511">
      <w:pPr>
        <w:pStyle w:val="12pt"/>
        <w:tabs>
          <w:tab w:val="left" w:pos="709"/>
        </w:tabs>
        <w:spacing w:line="360" w:lineRule="auto"/>
        <w:rPr>
          <w:noProof/>
          <w:color w:val="000000"/>
          <w:sz w:val="24"/>
          <w:szCs w:val="24"/>
        </w:rPr>
      </w:pPr>
      <w:r w:rsidRPr="002E3B61">
        <w:rPr>
          <w:noProof/>
          <w:color w:val="000000"/>
          <w:sz w:val="24"/>
          <w:szCs w:val="24"/>
        </w:rPr>
        <w:t>Чтобы получить распределение статистической величины при верной нулевой гипотезе, мы должны повторить процедуру</w:t>
      </w:r>
      <w:r>
        <w:rPr>
          <w:noProof/>
          <w:color w:val="000000"/>
          <w:sz w:val="24"/>
          <w:szCs w:val="24"/>
        </w:rPr>
        <w:t xml:space="preserve"> перемешивания многократно</w:t>
      </w:r>
      <w:r w:rsidRPr="002E3B61">
        <w:rPr>
          <w:noProof/>
          <w:color w:val="000000"/>
          <w:sz w:val="24"/>
          <w:szCs w:val="24"/>
        </w:rPr>
        <w:t xml:space="preserve">. Далее </w:t>
      </w:r>
      <w:r>
        <w:rPr>
          <w:noProof/>
          <w:color w:val="000000"/>
          <w:sz w:val="24"/>
          <w:szCs w:val="24"/>
        </w:rPr>
        <w:t>полученная эмпирическая</w:t>
      </w:r>
      <w:r w:rsidRPr="002E3B61">
        <w:rPr>
          <w:noProof/>
          <w:color w:val="000000"/>
          <w:sz w:val="24"/>
          <w:szCs w:val="24"/>
        </w:rPr>
        <w:t xml:space="preserve"> тес</w:t>
      </w:r>
      <w:r>
        <w:rPr>
          <w:noProof/>
          <w:color w:val="000000"/>
          <w:sz w:val="24"/>
          <w:szCs w:val="24"/>
        </w:rPr>
        <w:t>товая статистика сравнивается</w:t>
      </w:r>
      <w:r w:rsidRPr="002E3B61">
        <w:rPr>
          <w:noProof/>
          <w:color w:val="000000"/>
          <w:sz w:val="24"/>
          <w:szCs w:val="24"/>
        </w:rPr>
        <w:t xml:space="preserve"> со статистикой, полученной при перемешивании. Если эмпирическая</w:t>
      </w:r>
      <w:r>
        <w:rPr>
          <w:noProof/>
          <w:color w:val="000000"/>
          <w:sz w:val="24"/>
          <w:szCs w:val="24"/>
        </w:rPr>
        <w:t xml:space="preserve"> тестовая</w:t>
      </w:r>
      <w:r w:rsidRPr="002E3B61">
        <w:rPr>
          <w:noProof/>
          <w:color w:val="000000"/>
          <w:sz w:val="24"/>
          <w:szCs w:val="24"/>
        </w:rPr>
        <w:t xml:space="preserve"> статистика </w:t>
      </w:r>
      <w:r>
        <w:rPr>
          <w:noProof/>
          <w:color w:val="000000"/>
          <w:sz w:val="24"/>
          <w:szCs w:val="24"/>
        </w:rPr>
        <w:t>располагается</w:t>
      </w:r>
      <w:r w:rsidRPr="002E3B61">
        <w:rPr>
          <w:noProof/>
          <w:color w:val="000000"/>
          <w:sz w:val="24"/>
          <w:szCs w:val="24"/>
        </w:rPr>
        <w:t xml:space="preserve"> внутри распределения при верной нулевой гипотезе, </w:t>
      </w:r>
      <w:r>
        <w:rPr>
          <w:noProof/>
          <w:color w:val="000000"/>
          <w:sz w:val="24"/>
          <w:szCs w:val="24"/>
        </w:rPr>
        <w:t xml:space="preserve">то </w:t>
      </w:r>
      <w:r w:rsidRPr="002E3B61">
        <w:rPr>
          <w:noProof/>
          <w:color w:val="000000"/>
          <w:sz w:val="24"/>
          <w:szCs w:val="24"/>
        </w:rPr>
        <w:t>нулевая гипотеза не может быть отвергнута. Это может значить, что</w:t>
      </w:r>
      <w:r>
        <w:rPr>
          <w:noProof/>
          <w:color w:val="000000"/>
          <w:sz w:val="24"/>
          <w:szCs w:val="24"/>
        </w:rPr>
        <w:t xml:space="preserve"> реальной </w:t>
      </w:r>
      <w:r w:rsidRPr="002E3B61">
        <w:rPr>
          <w:noProof/>
          <w:color w:val="000000"/>
          <w:sz w:val="24"/>
          <w:szCs w:val="24"/>
        </w:rPr>
        <w:t xml:space="preserve">разницы между </w:t>
      </w:r>
      <w:r>
        <w:rPr>
          <w:noProof/>
          <w:color w:val="000000"/>
          <w:sz w:val="24"/>
          <w:szCs w:val="24"/>
        </w:rPr>
        <w:t>срединми значениями сравниваемых переменных нет</w:t>
      </w:r>
      <w:r w:rsidRPr="002E3B61">
        <w:rPr>
          <w:noProof/>
          <w:color w:val="000000"/>
          <w:sz w:val="24"/>
          <w:szCs w:val="24"/>
        </w:rPr>
        <w:t>, а метки испытаний А и В могли быть получены случайным образом.</w:t>
      </w:r>
    </w:p>
    <w:p w14:paraId="25A7D382" w14:textId="77777777" w:rsidR="00BA1511" w:rsidRPr="002E3B61" w:rsidRDefault="00BA1511" w:rsidP="00BA1511">
      <w:pPr>
        <w:pStyle w:val="12pt"/>
        <w:tabs>
          <w:tab w:val="left" w:pos="709"/>
        </w:tabs>
        <w:spacing w:line="360" w:lineRule="auto"/>
        <w:rPr>
          <w:noProof/>
          <w:color w:val="000000"/>
          <w:sz w:val="24"/>
          <w:szCs w:val="24"/>
        </w:rPr>
      </w:pPr>
      <w:r w:rsidRPr="002E3B61">
        <w:rPr>
          <w:noProof/>
          <w:color w:val="000000"/>
          <w:sz w:val="24"/>
          <w:szCs w:val="24"/>
        </w:rPr>
        <w:t>Если же эмпирическая статистика</w:t>
      </w:r>
      <w:r>
        <w:rPr>
          <w:noProof/>
          <w:color w:val="000000"/>
          <w:sz w:val="24"/>
          <w:szCs w:val="24"/>
        </w:rPr>
        <w:t xml:space="preserve"> достаточно</w:t>
      </w:r>
      <w:r w:rsidRPr="002E3B61">
        <w:rPr>
          <w:noProof/>
          <w:color w:val="000000"/>
          <w:sz w:val="24"/>
          <w:szCs w:val="24"/>
        </w:rPr>
        <w:t xml:space="preserve"> далека от распределения при верной нулевой гипотезе, нулевая гипотеза отвергается, а эффект можно считать статистически значимым. </w:t>
      </w:r>
    </w:p>
    <w:p w14:paraId="3269D8DA" w14:textId="67CC2176" w:rsidR="00BA1511" w:rsidDel="00F72DD9" w:rsidRDefault="00BA1511" w:rsidP="00BA1511">
      <w:pPr>
        <w:pStyle w:val="12pt"/>
        <w:tabs>
          <w:tab w:val="left" w:pos="709"/>
        </w:tabs>
        <w:spacing w:line="360" w:lineRule="auto"/>
        <w:rPr>
          <w:del w:id="34" w:author="Microsoft Office User" w:date="2023-01-26T10:52:00Z"/>
          <w:noProof/>
          <w:color w:val="000000"/>
          <w:sz w:val="24"/>
          <w:szCs w:val="24"/>
        </w:rPr>
      </w:pPr>
      <w:r w:rsidRPr="002E3B61">
        <w:rPr>
          <w:noProof/>
          <w:color w:val="000000"/>
          <w:sz w:val="24"/>
          <w:szCs w:val="24"/>
        </w:rPr>
        <w:t xml:space="preserve">В </w:t>
      </w:r>
      <w:r>
        <w:rPr>
          <w:noProof/>
          <w:color w:val="000000"/>
          <w:sz w:val="24"/>
          <w:szCs w:val="24"/>
        </w:rPr>
        <w:t>случае данного исследования</w:t>
      </w:r>
      <w:r w:rsidRPr="002E3B61">
        <w:rPr>
          <w:noProof/>
          <w:color w:val="000000"/>
          <w:sz w:val="24"/>
          <w:szCs w:val="24"/>
        </w:rPr>
        <w:t>, для каждого ритма</w:t>
      </w:r>
      <w:r>
        <w:rPr>
          <w:noProof/>
          <w:color w:val="000000"/>
          <w:sz w:val="24"/>
          <w:szCs w:val="24"/>
        </w:rPr>
        <w:t xml:space="preserve"> осциляторной активно</w:t>
      </w:r>
      <w:ins w:id="35" w:author="Microsoft Office User" w:date="2023-01-26T10:52:00Z">
        <w:r w:rsidR="00F72DD9">
          <w:rPr>
            <w:noProof/>
            <w:color w:val="000000"/>
            <w:sz w:val="24"/>
            <w:szCs w:val="24"/>
          </w:rPr>
          <w:t>сти</w:t>
        </w:r>
      </w:ins>
      <w:del w:id="36" w:author="Microsoft Office User" w:date="2023-01-26T10:52:00Z">
        <w:r w:rsidDel="00F72DD9">
          <w:rPr>
            <w:noProof/>
            <w:color w:val="000000"/>
            <w:sz w:val="24"/>
            <w:szCs w:val="24"/>
          </w:rPr>
          <w:delText>т</w:delText>
        </w:r>
      </w:del>
      <w:r>
        <w:rPr>
          <w:noProof/>
          <w:color w:val="000000"/>
          <w:sz w:val="24"/>
          <w:szCs w:val="24"/>
        </w:rPr>
        <w:t xml:space="preserve"> мозга</w:t>
      </w:r>
      <w:r w:rsidRPr="002E3B61">
        <w:rPr>
          <w:noProof/>
          <w:color w:val="000000"/>
          <w:sz w:val="24"/>
          <w:szCs w:val="24"/>
        </w:rPr>
        <w:t xml:space="preserve"> и для каждой пары каналов</w:t>
      </w:r>
      <w:r>
        <w:rPr>
          <w:noProof/>
          <w:color w:val="000000"/>
          <w:sz w:val="24"/>
          <w:szCs w:val="24"/>
        </w:rPr>
        <w:t xml:space="preserve"> ЭЭГ</w:t>
      </w:r>
      <w:r w:rsidRPr="002E3B61">
        <w:rPr>
          <w:noProof/>
          <w:color w:val="000000"/>
          <w:sz w:val="24"/>
          <w:szCs w:val="24"/>
        </w:rPr>
        <w:t xml:space="preserve"> считается разница</w:t>
      </w:r>
      <w:r>
        <w:rPr>
          <w:noProof/>
          <w:color w:val="000000"/>
          <w:sz w:val="24"/>
          <w:szCs w:val="24"/>
        </w:rPr>
        <w:t xml:space="preserve"> между значениями когерентности в состояни оперативного покоя с открытыми глазами и состоянием оперативного покоя с закрытыми </w:t>
      </w:r>
      <w:r w:rsidRPr="002E3B61">
        <w:rPr>
          <w:noProof/>
          <w:color w:val="000000"/>
          <w:sz w:val="24"/>
          <w:szCs w:val="24"/>
        </w:rPr>
        <w:t>глаза</w:t>
      </w:r>
      <w:r>
        <w:rPr>
          <w:noProof/>
          <w:color w:val="000000"/>
          <w:sz w:val="24"/>
          <w:szCs w:val="24"/>
        </w:rPr>
        <w:t>ми</w:t>
      </w:r>
      <w:r w:rsidRPr="002E3B61">
        <w:rPr>
          <w:noProof/>
          <w:color w:val="000000"/>
          <w:sz w:val="24"/>
          <w:szCs w:val="24"/>
        </w:rPr>
        <w:t xml:space="preserve">. </w:t>
      </w:r>
    </w:p>
    <w:p w14:paraId="21B0E6A2" w14:textId="5DD16328" w:rsidR="00BA1511" w:rsidRPr="002E3B61" w:rsidRDefault="00BA1511" w:rsidP="00F72DD9">
      <w:pPr>
        <w:pStyle w:val="12pt"/>
        <w:tabs>
          <w:tab w:val="left" w:pos="709"/>
        </w:tabs>
        <w:spacing w:line="360" w:lineRule="auto"/>
        <w:rPr>
          <w:noProof/>
          <w:color w:val="000000"/>
          <w:sz w:val="24"/>
          <w:szCs w:val="24"/>
        </w:rPr>
      </w:pPr>
      <w:r>
        <w:rPr>
          <w:noProof/>
          <w:color w:val="000000"/>
          <w:sz w:val="24"/>
          <w:szCs w:val="24"/>
        </w:rPr>
        <w:t>Д</w:t>
      </w:r>
      <w:r w:rsidRPr="002E3B61">
        <w:rPr>
          <w:noProof/>
          <w:color w:val="000000"/>
          <w:sz w:val="24"/>
          <w:szCs w:val="24"/>
        </w:rPr>
        <w:t>ля</w:t>
      </w:r>
      <w:r>
        <w:rPr>
          <w:noProof/>
          <w:color w:val="000000"/>
          <w:sz w:val="24"/>
          <w:szCs w:val="24"/>
        </w:rPr>
        <w:t xml:space="preserve"> всей совокупности этих данных</w:t>
      </w:r>
      <w:r w:rsidRPr="002E3B61">
        <w:rPr>
          <w:noProof/>
          <w:color w:val="000000"/>
          <w:sz w:val="24"/>
          <w:szCs w:val="24"/>
        </w:rPr>
        <w:t xml:space="preserve"> </w:t>
      </w:r>
      <w:r>
        <w:rPr>
          <w:noProof/>
          <w:color w:val="000000"/>
          <w:sz w:val="24"/>
          <w:szCs w:val="24"/>
        </w:rPr>
        <w:t xml:space="preserve">значения для каждого испытуемого  случайным образом </w:t>
      </w:r>
      <w:del w:id="37" w:author="Microsoft Office User" w:date="2023-01-26T10:52:00Z">
        <w:r w:rsidDel="00F72DD9">
          <w:rPr>
            <w:noProof/>
            <w:color w:val="000000"/>
            <w:sz w:val="24"/>
            <w:szCs w:val="24"/>
          </w:rPr>
          <w:delText xml:space="preserve">путается </w:delText>
        </w:r>
      </w:del>
      <w:ins w:id="38" w:author="Microsoft Office User" w:date="2023-01-26T10:52:00Z">
        <w:r w:rsidR="00F72DD9">
          <w:rPr>
            <w:noProof/>
            <w:color w:val="000000"/>
            <w:sz w:val="24"/>
            <w:szCs w:val="24"/>
          </w:rPr>
          <w:t>осуществляется выбор</w:t>
        </w:r>
        <w:r w:rsidR="00F72DD9">
          <w:rPr>
            <w:noProof/>
            <w:color w:val="000000"/>
            <w:sz w:val="24"/>
            <w:szCs w:val="24"/>
          </w:rPr>
          <w:t xml:space="preserve"> </w:t>
        </w:r>
      </w:ins>
      <w:r>
        <w:rPr>
          <w:noProof/>
          <w:color w:val="000000"/>
          <w:sz w:val="24"/>
          <w:szCs w:val="24"/>
        </w:rPr>
        <w:t>между двумя типами состояний</w:t>
      </w:r>
      <w:r w:rsidRPr="002E3B61">
        <w:rPr>
          <w:noProof/>
          <w:color w:val="000000"/>
          <w:sz w:val="24"/>
          <w:szCs w:val="24"/>
        </w:rPr>
        <w:t xml:space="preserve"> состояние: закрытые</w:t>
      </w:r>
      <w:r>
        <w:rPr>
          <w:noProof/>
          <w:color w:val="000000"/>
          <w:sz w:val="24"/>
          <w:szCs w:val="24"/>
        </w:rPr>
        <w:t xml:space="preserve"> глаза – открытые глаза. Далее для таких «назначенных» состояний рассчитывается разница между параметрами когерентности. Данная процедруа осуществляется для каждой из анализируемых пар из </w:t>
      </w:r>
      <w:ins w:id="39" w:author="Microsoft Office User" w:date="2023-01-26T10:53:00Z">
        <w:r w:rsidR="00F72DD9">
          <w:rPr>
            <w:noProof/>
            <w:color w:val="000000"/>
            <w:sz w:val="24"/>
            <w:szCs w:val="24"/>
          </w:rPr>
          <w:t>16</w:t>
        </w:r>
      </w:ins>
      <w:del w:id="40" w:author="Microsoft Office User" w:date="2023-01-26T10:53:00Z">
        <w:r w:rsidDel="00F72DD9">
          <w:rPr>
            <w:noProof/>
            <w:color w:val="000000"/>
            <w:sz w:val="24"/>
            <w:szCs w:val="24"/>
          </w:rPr>
          <w:delText>21</w:delText>
        </w:r>
      </w:del>
      <w:r>
        <w:rPr>
          <w:noProof/>
          <w:color w:val="000000"/>
          <w:sz w:val="24"/>
          <w:szCs w:val="24"/>
        </w:rPr>
        <w:t xml:space="preserve"> каналов ЭЭГ когерентност</w:t>
      </w:r>
      <w:ins w:id="41" w:author="Microsoft Office User" w:date="2023-01-26T10:53:00Z">
        <w:r w:rsidR="00F72DD9">
          <w:rPr>
            <w:noProof/>
            <w:color w:val="000000"/>
            <w:sz w:val="24"/>
            <w:szCs w:val="24"/>
          </w:rPr>
          <w:t>и</w:t>
        </w:r>
      </w:ins>
      <w:del w:id="42" w:author="Microsoft Office User" w:date="2023-01-26T10:53:00Z">
        <w:r w:rsidDel="00F72DD9">
          <w:rPr>
            <w:noProof/>
            <w:color w:val="000000"/>
            <w:sz w:val="24"/>
            <w:szCs w:val="24"/>
          </w:rPr>
          <w:delText>ь</w:delText>
        </w:r>
      </w:del>
      <w:r>
        <w:rPr>
          <w:noProof/>
          <w:color w:val="000000"/>
          <w:sz w:val="24"/>
          <w:szCs w:val="24"/>
        </w:rPr>
        <w:t xml:space="preserve"> </w:t>
      </w:r>
      <w:del w:id="43" w:author="Microsoft Office User" w:date="2023-01-26T10:53:00Z">
        <w:r w:rsidDel="00F72DD9">
          <w:rPr>
            <w:noProof/>
            <w:color w:val="000000"/>
            <w:sz w:val="24"/>
            <w:szCs w:val="24"/>
          </w:rPr>
          <w:delText>между которыми анализировалась в данной работе</w:delText>
        </w:r>
      </w:del>
      <w:r>
        <w:rPr>
          <w:noProof/>
          <w:color w:val="000000"/>
          <w:sz w:val="24"/>
          <w:szCs w:val="24"/>
        </w:rPr>
        <w:t xml:space="preserve">. На следующем этапе рассчитывались средние значения когерентности </w:t>
      </w:r>
      <w:r w:rsidRPr="002E3B61">
        <w:rPr>
          <w:noProof/>
          <w:color w:val="000000"/>
          <w:sz w:val="24"/>
          <w:szCs w:val="24"/>
        </w:rPr>
        <w:t>для</w:t>
      </w:r>
      <w:r>
        <w:rPr>
          <w:noProof/>
          <w:color w:val="000000"/>
          <w:sz w:val="24"/>
          <w:szCs w:val="24"/>
        </w:rPr>
        <w:t xml:space="preserve"> таких</w:t>
      </w:r>
      <w:r w:rsidRPr="002E3B61">
        <w:rPr>
          <w:noProof/>
          <w:color w:val="000000"/>
          <w:sz w:val="24"/>
          <w:szCs w:val="24"/>
        </w:rPr>
        <w:t xml:space="preserve"> пар каналов. Если</w:t>
      </w:r>
      <w:r>
        <w:rPr>
          <w:noProof/>
          <w:color w:val="000000"/>
          <w:sz w:val="24"/>
          <w:szCs w:val="24"/>
        </w:rPr>
        <w:t>, в действительности,</w:t>
      </w:r>
      <w:r w:rsidRPr="002E3B61">
        <w:rPr>
          <w:noProof/>
          <w:color w:val="000000"/>
          <w:sz w:val="24"/>
          <w:szCs w:val="24"/>
        </w:rPr>
        <w:t xml:space="preserve"> эффекта</w:t>
      </w:r>
      <w:r>
        <w:rPr>
          <w:noProof/>
          <w:color w:val="000000"/>
          <w:sz w:val="24"/>
          <w:szCs w:val="24"/>
        </w:rPr>
        <w:t xml:space="preserve"> разницы в параметрах когерентности ЭЭГ</w:t>
      </w:r>
      <w:r w:rsidRPr="002E3B61">
        <w:rPr>
          <w:noProof/>
          <w:color w:val="000000"/>
          <w:sz w:val="24"/>
          <w:szCs w:val="24"/>
        </w:rPr>
        <w:t xml:space="preserve"> </w:t>
      </w:r>
      <w:r>
        <w:rPr>
          <w:noProof/>
          <w:color w:val="000000"/>
          <w:sz w:val="24"/>
          <w:szCs w:val="24"/>
        </w:rPr>
        <w:t xml:space="preserve">между сравниваемыми состояниями </w:t>
      </w:r>
      <w:r w:rsidRPr="002E3B61">
        <w:rPr>
          <w:noProof/>
          <w:color w:val="000000"/>
          <w:sz w:val="24"/>
          <w:szCs w:val="24"/>
        </w:rPr>
        <w:t>нет,</w:t>
      </w:r>
      <w:r>
        <w:rPr>
          <w:noProof/>
          <w:color w:val="000000"/>
          <w:sz w:val="24"/>
          <w:szCs w:val="24"/>
        </w:rPr>
        <w:t xml:space="preserve"> то при вышеописанном перемешивании («назначении» состояний случайным образом, вне зависимости от того, какое именно было состояние – открытые или закрытые глаза), то разница</w:t>
      </w:r>
      <w:r w:rsidRPr="002E3B61">
        <w:rPr>
          <w:noProof/>
          <w:color w:val="000000"/>
          <w:sz w:val="24"/>
          <w:szCs w:val="24"/>
        </w:rPr>
        <w:t xml:space="preserve"> между эмпирическим средним</w:t>
      </w:r>
      <w:r>
        <w:rPr>
          <w:noProof/>
          <w:color w:val="000000"/>
          <w:sz w:val="24"/>
          <w:szCs w:val="24"/>
        </w:rPr>
        <w:t xml:space="preserve"> значением переменной </w:t>
      </w:r>
      <w:r w:rsidRPr="002E3B61">
        <w:rPr>
          <w:noProof/>
          <w:color w:val="000000"/>
          <w:sz w:val="24"/>
          <w:szCs w:val="24"/>
        </w:rPr>
        <w:t xml:space="preserve">и </w:t>
      </w:r>
      <w:r>
        <w:rPr>
          <w:noProof/>
          <w:color w:val="000000"/>
          <w:sz w:val="24"/>
          <w:szCs w:val="24"/>
        </w:rPr>
        <w:t xml:space="preserve">средним значением переменной </w:t>
      </w:r>
      <w:r w:rsidRPr="002E3B61">
        <w:rPr>
          <w:noProof/>
          <w:color w:val="000000"/>
          <w:sz w:val="24"/>
          <w:szCs w:val="24"/>
        </w:rPr>
        <w:t xml:space="preserve">полученным с помощью </w:t>
      </w:r>
      <w:r>
        <w:rPr>
          <w:noProof/>
          <w:color w:val="000000"/>
          <w:sz w:val="24"/>
          <w:szCs w:val="24"/>
        </w:rPr>
        <w:t xml:space="preserve">таких </w:t>
      </w:r>
      <w:r w:rsidRPr="002E3B61">
        <w:rPr>
          <w:noProof/>
          <w:color w:val="000000"/>
          <w:sz w:val="24"/>
          <w:szCs w:val="24"/>
        </w:rPr>
        <w:t>перемешиваний</w:t>
      </w:r>
      <w:r>
        <w:rPr>
          <w:noProof/>
          <w:color w:val="000000"/>
          <w:sz w:val="24"/>
          <w:szCs w:val="24"/>
        </w:rPr>
        <w:t xml:space="preserve"> </w:t>
      </w:r>
      <w:commentRangeStart w:id="44"/>
      <w:r>
        <w:rPr>
          <w:noProof/>
          <w:color w:val="000000"/>
          <w:sz w:val="24"/>
          <w:szCs w:val="24"/>
        </w:rPr>
        <w:t xml:space="preserve">не будет значима (будет отсутствовать) </w:t>
      </w:r>
      <w:r w:rsidRPr="002E3B61">
        <w:rPr>
          <w:noProof/>
          <w:color w:val="000000"/>
          <w:sz w:val="24"/>
          <w:szCs w:val="24"/>
        </w:rPr>
        <w:t xml:space="preserve">. </w:t>
      </w:r>
      <w:commentRangeEnd w:id="44"/>
      <w:r>
        <w:rPr>
          <w:rStyle w:val="CommentReference"/>
        </w:rPr>
        <w:commentReference w:id="44"/>
      </w:r>
    </w:p>
    <w:p w14:paraId="7D9459C4" w14:textId="5D5DFEFF" w:rsidR="00F72DD9" w:rsidRDefault="00BA1511" w:rsidP="00F72DD9">
      <w:pPr>
        <w:pStyle w:val="12pt"/>
        <w:tabs>
          <w:tab w:val="left" w:pos="709"/>
        </w:tabs>
        <w:spacing w:line="360" w:lineRule="auto"/>
        <w:rPr>
          <w:ins w:id="45" w:author="Microsoft Office User" w:date="2023-01-26T10:59:00Z"/>
          <w:noProof/>
          <w:color w:val="000000"/>
          <w:sz w:val="24"/>
          <w:szCs w:val="24"/>
        </w:rPr>
      </w:pPr>
      <w:r w:rsidRPr="002E3B61">
        <w:rPr>
          <w:noProof/>
          <w:color w:val="000000"/>
          <w:sz w:val="24"/>
          <w:szCs w:val="24"/>
        </w:rPr>
        <w:t>Далее</w:t>
      </w:r>
      <w:r>
        <w:rPr>
          <w:noProof/>
          <w:color w:val="000000"/>
          <w:sz w:val="24"/>
          <w:szCs w:val="24"/>
        </w:rPr>
        <w:t>, повторяя такую процедуру много</w:t>
      </w:r>
      <w:del w:id="46" w:author="Microsoft Office User" w:date="2023-01-26T10:54:00Z">
        <w:r w:rsidDel="00F72DD9">
          <w:rPr>
            <w:noProof/>
            <w:color w:val="000000"/>
            <w:sz w:val="24"/>
            <w:szCs w:val="24"/>
          </w:rPr>
          <w:delText xml:space="preserve"> </w:delText>
        </w:r>
      </w:del>
      <w:r>
        <w:rPr>
          <w:noProof/>
          <w:color w:val="000000"/>
          <w:sz w:val="24"/>
          <w:szCs w:val="24"/>
        </w:rPr>
        <w:t xml:space="preserve">кратно, осуществляется расчет </w:t>
      </w:r>
      <w:del w:id="47" w:author="Microsoft Office User" w:date="2023-01-26T10:54:00Z">
        <w:r w:rsidDel="00F72DD9">
          <w:rPr>
            <w:noProof/>
            <w:color w:val="000000"/>
            <w:sz w:val="24"/>
            <w:szCs w:val="24"/>
          </w:rPr>
          <w:delText xml:space="preserve">вычислить </w:delText>
        </w:r>
      </w:del>
      <w:r>
        <w:rPr>
          <w:noProof/>
          <w:color w:val="000000"/>
          <w:sz w:val="24"/>
          <w:szCs w:val="24"/>
        </w:rPr>
        <w:t>p-</w:t>
      </w:r>
      <w:r>
        <w:rPr>
          <w:noProof/>
          <w:color w:val="000000"/>
          <w:sz w:val="24"/>
          <w:szCs w:val="24"/>
          <w:lang w:val="en-US"/>
        </w:rPr>
        <w:t>value</w:t>
      </w:r>
      <w:r>
        <w:rPr>
          <w:noProof/>
          <w:color w:val="000000"/>
          <w:sz w:val="24"/>
          <w:szCs w:val="24"/>
        </w:rPr>
        <w:t>, котор</w:t>
      </w:r>
      <w:del w:id="48" w:author="Microsoft Office User" w:date="2023-01-26T10:55:00Z">
        <w:r w:rsidDel="00F72DD9">
          <w:rPr>
            <w:noProof/>
            <w:color w:val="000000"/>
            <w:sz w:val="24"/>
            <w:szCs w:val="24"/>
          </w:rPr>
          <w:delText>ый будет отражать</w:delText>
        </w:r>
        <w:r w:rsidRPr="002E3B61" w:rsidDel="00F72DD9">
          <w:rPr>
            <w:noProof/>
            <w:color w:val="000000"/>
            <w:sz w:val="24"/>
            <w:szCs w:val="24"/>
          </w:rPr>
          <w:delText xml:space="preserve"> </w:delText>
        </w:r>
      </w:del>
      <w:ins w:id="49" w:author="Microsoft Office User" w:date="2023-01-26T10:55:00Z">
        <w:r w:rsidR="00F72DD9">
          <w:rPr>
            <w:noProof/>
            <w:color w:val="000000"/>
            <w:sz w:val="24"/>
            <w:szCs w:val="24"/>
          </w:rPr>
          <w:t xml:space="preserve">ое вычислялось как </w:t>
        </w:r>
      </w:ins>
      <w:del w:id="50" w:author="Microsoft Office User" w:date="2023-01-26T10:55:00Z">
        <w:r w:rsidRPr="002E3B61" w:rsidDel="00F72DD9">
          <w:rPr>
            <w:noProof/>
            <w:color w:val="000000"/>
            <w:sz w:val="24"/>
            <w:szCs w:val="24"/>
          </w:rPr>
          <w:delText xml:space="preserve">сколько </w:delText>
        </w:r>
      </w:del>
      <w:ins w:id="51" w:author="Microsoft Office User" w:date="2023-01-26T10:55:00Z">
        <w:r w:rsidR="00F72DD9">
          <w:rPr>
            <w:noProof/>
            <w:color w:val="000000"/>
            <w:sz w:val="24"/>
            <w:szCs w:val="24"/>
          </w:rPr>
          <w:t xml:space="preserve">число </w:t>
        </w:r>
      </w:ins>
      <w:r w:rsidRPr="002E3B61">
        <w:rPr>
          <w:noProof/>
          <w:color w:val="000000"/>
          <w:sz w:val="24"/>
          <w:szCs w:val="24"/>
        </w:rPr>
        <w:t xml:space="preserve">раз </w:t>
      </w:r>
      <w:ins w:id="52" w:author="Microsoft Office User" w:date="2023-01-26T10:55:00Z">
        <w:r w:rsidR="00F72DD9">
          <w:rPr>
            <w:noProof/>
            <w:color w:val="000000"/>
            <w:sz w:val="24"/>
            <w:szCs w:val="24"/>
          </w:rPr>
          <w:t xml:space="preserve">при котором </w:t>
        </w:r>
      </w:ins>
      <w:r w:rsidRPr="002E3B61">
        <w:rPr>
          <w:noProof/>
          <w:color w:val="000000"/>
          <w:sz w:val="24"/>
          <w:szCs w:val="24"/>
        </w:rPr>
        <w:t xml:space="preserve">значения статистики при нулевой гипотезе (среднее после перемешивания) </w:t>
      </w:r>
      <w:commentRangeStart w:id="53"/>
      <w:r w:rsidRPr="002E3B61">
        <w:rPr>
          <w:noProof/>
          <w:color w:val="000000"/>
          <w:sz w:val="24"/>
          <w:szCs w:val="24"/>
        </w:rPr>
        <w:t>получил</w:t>
      </w:r>
      <w:ins w:id="54" w:author="Microsoft Office User" w:date="2023-01-26T10:55:00Z">
        <w:r w:rsidR="00F72DD9">
          <w:rPr>
            <w:noProof/>
            <w:color w:val="000000"/>
            <w:sz w:val="24"/>
            <w:szCs w:val="24"/>
          </w:rPr>
          <w:t>ось</w:t>
        </w:r>
      </w:ins>
      <w:del w:id="55" w:author="Microsoft Office User" w:date="2023-01-26T10:55:00Z">
        <w:r w:rsidRPr="002E3B61" w:rsidDel="00F72DD9">
          <w:rPr>
            <w:noProof/>
            <w:color w:val="000000"/>
            <w:sz w:val="24"/>
            <w:szCs w:val="24"/>
          </w:rPr>
          <w:delText>ись</w:delText>
        </w:r>
      </w:del>
      <w:r w:rsidRPr="002E3B61">
        <w:rPr>
          <w:noProof/>
          <w:color w:val="000000"/>
          <w:sz w:val="24"/>
          <w:szCs w:val="24"/>
        </w:rPr>
        <w:t xml:space="preserve"> более экстремальными</w:t>
      </w:r>
      <w:commentRangeEnd w:id="53"/>
      <w:r>
        <w:rPr>
          <w:rStyle w:val="CommentReference"/>
        </w:rPr>
        <w:commentReference w:id="53"/>
      </w:r>
      <w:ins w:id="56" w:author="Microsoft Office User" w:date="2023-01-26T10:54:00Z">
        <w:r w:rsidR="00F72DD9">
          <w:rPr>
            <w:noProof/>
            <w:color w:val="000000"/>
            <w:sz w:val="24"/>
            <w:szCs w:val="24"/>
          </w:rPr>
          <w:t>, то есть большими по абсол</w:t>
        </w:r>
      </w:ins>
      <w:ins w:id="57" w:author="Microsoft Office User" w:date="2023-01-26T10:55:00Z">
        <w:r w:rsidR="00F72DD9">
          <w:rPr>
            <w:noProof/>
            <w:color w:val="000000"/>
            <w:sz w:val="24"/>
            <w:szCs w:val="24"/>
          </w:rPr>
          <w:t>ютной величине</w:t>
        </w:r>
      </w:ins>
      <w:r w:rsidRPr="002E3B61">
        <w:rPr>
          <w:noProof/>
          <w:color w:val="000000"/>
          <w:sz w:val="24"/>
          <w:szCs w:val="24"/>
        </w:rPr>
        <w:t xml:space="preserve">, чем значение эмпирической статистики, </w:t>
      </w:r>
      <w:r>
        <w:rPr>
          <w:noProof/>
          <w:color w:val="000000"/>
          <w:sz w:val="24"/>
          <w:szCs w:val="24"/>
        </w:rPr>
        <w:t>деленное</w:t>
      </w:r>
      <w:r w:rsidRPr="002E3B61">
        <w:rPr>
          <w:noProof/>
          <w:color w:val="000000"/>
          <w:sz w:val="24"/>
          <w:szCs w:val="24"/>
        </w:rPr>
        <w:t xml:space="preserve"> на количество итераций перемешивания. Чем больше </w:t>
      </w:r>
      <w:r>
        <w:rPr>
          <w:noProof/>
          <w:color w:val="000000"/>
          <w:sz w:val="24"/>
          <w:szCs w:val="24"/>
        </w:rPr>
        <w:t xml:space="preserve">таких </w:t>
      </w:r>
      <w:r w:rsidRPr="002E3B61">
        <w:rPr>
          <w:noProof/>
          <w:color w:val="000000"/>
          <w:sz w:val="24"/>
          <w:szCs w:val="24"/>
        </w:rPr>
        <w:t xml:space="preserve">итераций, тем точнее </w:t>
      </w:r>
      <w:r>
        <w:rPr>
          <w:noProof/>
          <w:color w:val="000000"/>
          <w:sz w:val="24"/>
          <w:szCs w:val="24"/>
        </w:rPr>
        <w:t xml:space="preserve">значение </w:t>
      </w:r>
      <w:r w:rsidRPr="002E3B61">
        <w:rPr>
          <w:noProof/>
          <w:color w:val="000000"/>
          <w:sz w:val="24"/>
          <w:szCs w:val="24"/>
        </w:rPr>
        <w:t>p-value.</w:t>
      </w:r>
      <w:ins w:id="58" w:author="Microsoft Office User" w:date="2023-01-26T10:59:00Z">
        <w:r w:rsidR="00F72DD9">
          <w:rPr>
            <w:noProof/>
            <w:color w:val="000000"/>
            <w:sz w:val="24"/>
            <w:szCs w:val="24"/>
          </w:rPr>
          <w:t xml:space="preserve"> </w:t>
        </w:r>
      </w:ins>
      <w:ins w:id="59" w:author="Microsoft Office User" w:date="2023-01-26T10:58:00Z">
        <w:r w:rsidR="00F72DD9">
          <w:rPr>
            <w:noProof/>
            <w:color w:val="000000"/>
            <w:sz w:val="24"/>
            <w:szCs w:val="24"/>
          </w:rPr>
          <w:t xml:space="preserve">Далее </w:t>
        </w:r>
        <w:r w:rsidR="00F72DD9">
          <w:rPr>
            <w:noProof/>
            <w:color w:val="000000"/>
            <w:sz w:val="24"/>
            <w:szCs w:val="24"/>
          </w:rPr>
          <w:lastRenderedPageBreak/>
          <w:t xml:space="preserve">для каждого ритма  для любой подвыборки можно получить карту различий </w:t>
        </w:r>
      </w:ins>
      <w:ins w:id="60" w:author="Microsoft Office User" w:date="2023-01-26T10:59:00Z">
        <w:r w:rsidR="00F72DD9">
          <w:rPr>
            <w:noProof/>
            <w:color w:val="000000"/>
            <w:sz w:val="24"/>
            <w:szCs w:val="24"/>
          </w:rPr>
          <w:t xml:space="preserve"> в уровнях межканальных синхронизаций. </w:t>
        </w:r>
      </w:ins>
    </w:p>
    <w:p w14:paraId="5DFD0FB2" w14:textId="22565578" w:rsidR="00F72DD9" w:rsidRPr="00F72DD9" w:rsidRDefault="00F72DD9" w:rsidP="00F72DD9">
      <w:pPr>
        <w:pStyle w:val="12pt"/>
        <w:tabs>
          <w:tab w:val="left" w:pos="709"/>
        </w:tabs>
        <w:spacing w:line="360" w:lineRule="auto"/>
        <w:rPr>
          <w:ins w:id="61" w:author="Microsoft Office User" w:date="2023-01-26T11:08:00Z"/>
          <w:noProof/>
          <w:color w:val="000000"/>
          <w:sz w:val="24"/>
          <w:szCs w:val="24"/>
          <w:rPrChange w:id="62" w:author="Microsoft Office User" w:date="2023-01-26T11:25:00Z">
            <w:rPr>
              <w:ins w:id="63" w:author="Microsoft Office User" w:date="2023-01-26T11:08:00Z"/>
              <w:noProof/>
              <w:color w:val="000000"/>
              <w:sz w:val="24"/>
              <w:szCs w:val="24"/>
              <w:lang w:val="en-US"/>
            </w:rPr>
          </w:rPrChange>
        </w:rPr>
      </w:pPr>
      <w:ins w:id="64" w:author="Microsoft Office User" w:date="2023-01-26T10:59:00Z">
        <w:r>
          <w:rPr>
            <w:noProof/>
            <w:color w:val="000000"/>
            <w:sz w:val="24"/>
            <w:szCs w:val="24"/>
          </w:rPr>
          <w:t>Следующий вопрос на который мы отвечали  - это устойчивость полученных различий для подгруп</w:t>
        </w:r>
      </w:ins>
      <w:ins w:id="65" w:author="Microsoft Office User" w:date="2023-01-26T11:00:00Z">
        <w:r>
          <w:rPr>
            <w:noProof/>
            <w:color w:val="000000"/>
            <w:sz w:val="24"/>
            <w:szCs w:val="24"/>
          </w:rPr>
          <w:t xml:space="preserve">пы фиксированного размера. Для этого использовалась техника бутстрепа,  а именно из исходной большой группы размером 177 человек случайным образом выбирались подвыборки </w:t>
        </w:r>
      </w:ins>
      <w:ins w:id="66" w:author="Microsoft Office User" w:date="2023-01-26T11:01:00Z">
        <w:r>
          <w:rPr>
            <w:noProof/>
            <w:color w:val="000000"/>
            <w:sz w:val="24"/>
            <w:szCs w:val="24"/>
          </w:rPr>
          <w:t>фиксированного размера: 30, 40, 60, 120, 140</w:t>
        </w:r>
      </w:ins>
      <w:ins w:id="67" w:author="Microsoft Office User" w:date="2023-01-26T11:02:00Z">
        <w:r>
          <w:rPr>
            <w:noProof/>
            <w:color w:val="000000"/>
            <w:sz w:val="24"/>
            <w:szCs w:val="24"/>
          </w:rPr>
          <w:t>,</w:t>
        </w:r>
      </w:ins>
      <w:ins w:id="68" w:author="Microsoft Office User" w:date="2023-01-26T11:01:00Z">
        <w:r>
          <w:rPr>
            <w:noProof/>
            <w:color w:val="000000"/>
            <w:sz w:val="24"/>
            <w:szCs w:val="24"/>
          </w:rPr>
          <w:t xml:space="preserve"> 160</w:t>
        </w:r>
      </w:ins>
      <w:ins w:id="69" w:author="Microsoft Office User" w:date="2023-01-26T11:02:00Z">
        <w:r>
          <w:rPr>
            <w:noProof/>
            <w:color w:val="000000"/>
            <w:sz w:val="24"/>
            <w:szCs w:val="24"/>
          </w:rPr>
          <w:t xml:space="preserve"> и для каждой подвыборки проводился анализ межканальных различий описанных выше. Процедура повторялась многократно</w:t>
        </w:r>
      </w:ins>
      <w:ins w:id="70" w:author="Microsoft Office User" w:date="2023-01-26T11:03:00Z">
        <w:r>
          <w:rPr>
            <w:noProof/>
            <w:color w:val="000000"/>
            <w:sz w:val="24"/>
            <w:szCs w:val="24"/>
          </w:rPr>
          <w:t xml:space="preserve"> (100 раз), после чего появилась возможность анализа результатов для каждой подгруппы. Мы далее</w:t>
        </w:r>
      </w:ins>
      <w:ins w:id="71" w:author="Microsoft Office User" w:date="2023-01-26T11:04:00Z">
        <w:r>
          <w:rPr>
            <w:noProof/>
            <w:color w:val="000000"/>
            <w:sz w:val="24"/>
            <w:szCs w:val="24"/>
          </w:rPr>
          <w:t xml:space="preserve"> вычисляли такую характеристику как частоту воспроизведения конкретного различия </w:t>
        </w:r>
      </w:ins>
      <w:ins w:id="72" w:author="Microsoft Office User" w:date="2023-01-26T11:00:00Z">
        <w:r>
          <w:rPr>
            <w:noProof/>
            <w:color w:val="000000"/>
            <w:sz w:val="24"/>
            <w:szCs w:val="24"/>
          </w:rPr>
          <w:t xml:space="preserve"> </w:t>
        </w:r>
      </w:ins>
      <w:ins w:id="73" w:author="Microsoft Office User" w:date="2023-01-26T11:04:00Z">
        <w:r>
          <w:rPr>
            <w:noProof/>
            <w:color w:val="000000"/>
            <w:sz w:val="24"/>
            <w:szCs w:val="24"/>
          </w:rPr>
          <w:t xml:space="preserve"> при заданном</w:t>
        </w:r>
      </w:ins>
      <w:ins w:id="74" w:author="Microsoft Office User" w:date="2023-01-26T11:05:00Z">
        <w:r>
          <w:rPr>
            <w:noProof/>
            <w:color w:val="000000"/>
            <w:sz w:val="24"/>
            <w:szCs w:val="24"/>
          </w:rPr>
          <w:t xml:space="preserve"> уровне значимости. </w:t>
        </w:r>
      </w:ins>
      <w:ins w:id="75" w:author="Microsoft Office User" w:date="2023-01-26T11:06:00Z">
        <w:r>
          <w:rPr>
            <w:noProof/>
            <w:color w:val="000000"/>
            <w:sz w:val="24"/>
            <w:szCs w:val="24"/>
          </w:rPr>
          <w:t>В качестве у</w:t>
        </w:r>
      </w:ins>
      <w:ins w:id="76" w:author="Microsoft Office User" w:date="2023-01-26T11:05:00Z">
        <w:r>
          <w:rPr>
            <w:noProof/>
            <w:color w:val="000000"/>
            <w:sz w:val="24"/>
            <w:szCs w:val="24"/>
          </w:rPr>
          <w:t>ровен</w:t>
        </w:r>
      </w:ins>
      <w:ins w:id="77" w:author="Microsoft Office User" w:date="2023-01-26T11:06:00Z">
        <w:r>
          <w:rPr>
            <w:noProof/>
            <w:color w:val="000000"/>
            <w:sz w:val="24"/>
            <w:szCs w:val="24"/>
          </w:rPr>
          <w:t>я</w:t>
        </w:r>
      </w:ins>
      <w:ins w:id="78" w:author="Microsoft Office User" w:date="2023-01-26T11:05:00Z">
        <w:r>
          <w:rPr>
            <w:noProof/>
            <w:color w:val="000000"/>
            <w:sz w:val="24"/>
            <w:szCs w:val="24"/>
          </w:rPr>
          <w:t xml:space="preserve"> значимости мы в</w:t>
        </w:r>
      </w:ins>
      <w:ins w:id="79" w:author="Microsoft Office User" w:date="2023-01-26T11:06:00Z">
        <w:r>
          <w:rPr>
            <w:noProof/>
            <w:color w:val="000000"/>
            <w:sz w:val="24"/>
            <w:szCs w:val="24"/>
          </w:rPr>
          <w:t>зяли уровень, который обычно используют для анализа индивидуальных различий 0.05 и</w:t>
        </w:r>
      </w:ins>
      <w:ins w:id="80" w:author="Microsoft Office User" w:date="2023-01-26T11:07:00Z">
        <w:r>
          <w:rPr>
            <w:noProof/>
            <w:color w:val="000000"/>
            <w:sz w:val="24"/>
            <w:szCs w:val="24"/>
          </w:rPr>
          <w:t xml:space="preserve"> более строгий</w:t>
        </w:r>
      </w:ins>
      <w:ins w:id="81" w:author="Microsoft Office User" w:date="2023-01-26T11:06:00Z">
        <w:r>
          <w:rPr>
            <w:noProof/>
            <w:color w:val="000000"/>
            <w:sz w:val="24"/>
            <w:szCs w:val="24"/>
          </w:rPr>
          <w:t xml:space="preserve"> уровень с учетом множественных сравнений равный </w:t>
        </w:r>
      </w:ins>
      <w:ins w:id="82" w:author="Microsoft Office User" w:date="2023-01-26T11:07:00Z">
        <w:r>
          <w:rPr>
            <w:noProof/>
            <w:color w:val="000000"/>
            <w:sz w:val="24"/>
            <w:szCs w:val="24"/>
          </w:rPr>
          <w:t xml:space="preserve"> 0.001. Для обоих уровней для подгруп разного размера были построен</w:t>
        </w:r>
      </w:ins>
      <w:ins w:id="83" w:author="Microsoft Office User" w:date="2023-01-26T11:08:00Z">
        <w:r>
          <w:rPr>
            <w:noProof/>
            <w:color w:val="000000"/>
            <w:sz w:val="24"/>
            <w:szCs w:val="24"/>
          </w:rPr>
          <w:t>ы так называемые карты возспроизводимости различий.</w:t>
        </w:r>
      </w:ins>
      <w:ins w:id="84" w:author="Microsoft Office User" w:date="2023-01-26T11:24:00Z">
        <w:r>
          <w:rPr>
            <w:noProof/>
            <w:color w:val="000000"/>
            <w:sz w:val="24"/>
            <w:szCs w:val="24"/>
          </w:rPr>
          <w:t xml:space="preserve"> Похожий подход, но для оценки воспроизводимости был использован для анализа </w:t>
        </w:r>
      </w:ins>
      <w:ins w:id="85" w:author="Microsoft Office User" w:date="2023-01-26T11:25:00Z">
        <w:r>
          <w:rPr>
            <w:noProof/>
            <w:color w:val="000000"/>
            <w:sz w:val="24"/>
            <w:szCs w:val="24"/>
          </w:rPr>
          <w:t xml:space="preserve">фМРТ данных </w:t>
        </w:r>
      </w:ins>
      <w:r>
        <w:rPr>
          <w:noProof/>
          <w:color w:val="000000"/>
          <w:sz w:val="24"/>
          <w:szCs w:val="24"/>
        </w:rPr>
        <w:fldChar w:fldCharType="begin"/>
      </w:r>
      <w:r>
        <w:rPr>
          <w:noProof/>
          <w:color w:val="000000"/>
          <w:sz w:val="24"/>
          <w:szCs w:val="24"/>
        </w:rPr>
        <w:instrText xml:space="preserve"> ADDIN ZOTERO_ITEM CSL_CITATION {"citationID":"j2GxrZht","properties":{"formattedCitation":"(Cremers, Wager, and Yarkoni 2017)","plainCitation":"(Cremers, Wager, and Yarkoni 2017)","noteIndex":0},"citationItems":[{"id":3508,"uris":["http://zotero.org/groups/4451805/items/B3WXKLHZ"],"itemData":{"id":3508,"type":"article-journal","abstract":"Statistically underpowered studies can result in experimental failure even when all other experimental considerations have been addressed impeccably. In fMRI the combination of a large number of dependent variables, a relatively small number of observations (subjects), and a need to correct for multiple comparisons can decrease statistical power dramatically. This problem has been clearly addressed yet remains controversial—especially in regards to the expected effect sizes in fMRI, and especially for between-subjects effects such as group comparisons and brain-behavior correlations. We aimed to clarify the power problem by considering and contrasting two simulated scenarios of such possible brain-behavior correlations: weak diffuse effects and strong localized effects. Sampling from these scenarios shows that, particularly in the weak diffuse scenario, common sample sizes (n = 20–30) display extremely low statistical power, poorly represent the actual effects in the full sample, and show large variation on subsequent replications. Empirical data from the Human Connectome Project resembles the weak diffuse scenario much more than the localized strong scenario, which underscores the extent of the power problem for many studies. Possible solutions to the power problem include increasing the sample size, using less stringent thresholds, or focusing on a region-of-interest. However, these approaches are not always feasible and some have major drawbacks. The most prominent solutions that may help address the power problem include model-based (multivariate) prediction methods and meta-analyses with related synthesis-oriented approaches.","container-title":"PLOS ONE","DOI":"10.1371/journal.pone.0184923","ISSN":"1932-6203","issue":"11","journalAbbreviation":"PLOS ONE","language":"en","note":"publisher: Public Library of Science","page":"e0184923","source":"PLoS Journals","title":"The relation between statistical power and inference in fMRI","volume":"12","author":[{"family":"Cremers","given":"Henk R."},{"family":"Wager","given":"Tor D."},{"family":"Yarkoni","given":"Tal"}],"issued":{"date-parts":[["2017"]]},"citation-key":"cremersRelationStatisticalPower2017"}}],"schema":"https://github.com/citation-style-language/schema/raw/master/csl-citation.json"} </w:instrText>
      </w:r>
      <w:r>
        <w:rPr>
          <w:noProof/>
          <w:color w:val="000000"/>
          <w:sz w:val="24"/>
          <w:szCs w:val="24"/>
        </w:rPr>
        <w:fldChar w:fldCharType="separate"/>
      </w:r>
      <w:r>
        <w:rPr>
          <w:noProof/>
          <w:color w:val="000000"/>
          <w:sz w:val="24"/>
          <w:szCs w:val="24"/>
        </w:rPr>
        <w:t>(Cremers, Wager, and Yarkoni 2017)</w:t>
      </w:r>
      <w:r>
        <w:rPr>
          <w:noProof/>
          <w:color w:val="000000"/>
          <w:sz w:val="24"/>
          <w:szCs w:val="24"/>
        </w:rPr>
        <w:fldChar w:fldCharType="end"/>
      </w:r>
    </w:p>
    <w:p w14:paraId="7A0C65AF" w14:textId="5E27E433" w:rsidR="00F72DD9" w:rsidRDefault="00F72DD9" w:rsidP="00F72DD9">
      <w:pPr>
        <w:pStyle w:val="12pt"/>
        <w:tabs>
          <w:tab w:val="left" w:pos="709"/>
        </w:tabs>
        <w:spacing w:line="360" w:lineRule="auto"/>
        <w:ind w:firstLine="0"/>
        <w:rPr>
          <w:ins w:id="86" w:author="Microsoft Office User" w:date="2023-01-26T16:37:00Z"/>
          <w:noProof/>
          <w:color w:val="000000"/>
          <w:sz w:val="24"/>
          <w:szCs w:val="24"/>
        </w:rPr>
      </w:pPr>
      <w:ins w:id="87" w:author="Microsoft Office User" w:date="2023-01-26T11:14:00Z">
        <w:r>
          <w:rPr>
            <w:noProof/>
            <w:color w:val="000000"/>
            <w:sz w:val="24"/>
            <w:szCs w:val="24"/>
          </w:rPr>
          <w:t>Посл</w:t>
        </w:r>
      </w:ins>
      <w:ins w:id="88" w:author="Microsoft Office User" w:date="2023-01-26T11:15:00Z">
        <w:r>
          <w:rPr>
            <w:noProof/>
            <w:color w:val="000000"/>
            <w:sz w:val="24"/>
            <w:szCs w:val="24"/>
          </w:rPr>
          <w:t>едний эксперимент, который был проведен  - это анализ связи уровня значимости эффекта и его воспроизводимости.  Очень часто бол</w:t>
        </w:r>
      </w:ins>
      <w:ins w:id="89" w:author="Microsoft Office User" w:date="2023-01-26T11:16:00Z">
        <w:r>
          <w:rPr>
            <w:noProof/>
            <w:color w:val="000000"/>
            <w:sz w:val="24"/>
            <w:szCs w:val="24"/>
          </w:rPr>
          <w:t xml:space="preserve">ее высокий уровень значимости (что соответствует более низкому </w:t>
        </w:r>
        <w:r>
          <w:rPr>
            <w:noProof/>
            <w:color w:val="000000"/>
            <w:sz w:val="24"/>
            <w:szCs w:val="24"/>
            <w:lang w:val="en-US"/>
          </w:rPr>
          <w:t>p</w:t>
        </w:r>
        <w:r w:rsidRPr="00F72DD9">
          <w:rPr>
            <w:noProof/>
            <w:color w:val="000000"/>
            <w:sz w:val="24"/>
            <w:szCs w:val="24"/>
            <w:rPrChange w:id="90" w:author="Microsoft Office User" w:date="2023-01-26T11:16:00Z">
              <w:rPr>
                <w:noProof/>
                <w:color w:val="000000"/>
                <w:sz w:val="24"/>
                <w:szCs w:val="24"/>
                <w:lang w:val="en-US"/>
              </w:rPr>
            </w:rPrChange>
          </w:rPr>
          <w:t>-</w:t>
        </w:r>
        <w:r>
          <w:rPr>
            <w:noProof/>
            <w:color w:val="000000"/>
            <w:sz w:val="24"/>
            <w:szCs w:val="24"/>
            <w:lang w:val="en-US"/>
          </w:rPr>
          <w:t>value</w:t>
        </w:r>
        <w:r>
          <w:rPr>
            <w:noProof/>
            <w:color w:val="000000"/>
            <w:sz w:val="24"/>
            <w:szCs w:val="24"/>
          </w:rPr>
          <w:t>)</w:t>
        </w:r>
        <w:r w:rsidRPr="00F72DD9">
          <w:rPr>
            <w:noProof/>
            <w:color w:val="000000"/>
            <w:sz w:val="24"/>
            <w:szCs w:val="24"/>
            <w:rPrChange w:id="91" w:author="Microsoft Office User" w:date="2023-01-26T11:16:00Z">
              <w:rPr>
                <w:noProof/>
                <w:color w:val="000000"/>
                <w:sz w:val="24"/>
                <w:szCs w:val="24"/>
                <w:lang w:val="en-US"/>
              </w:rPr>
            </w:rPrChange>
          </w:rPr>
          <w:t xml:space="preserve">  </w:t>
        </w:r>
        <w:r>
          <w:rPr>
            <w:noProof/>
            <w:color w:val="000000"/>
            <w:sz w:val="24"/>
            <w:szCs w:val="24"/>
          </w:rPr>
          <w:t xml:space="preserve">воспринимается как более надежное. Для проверки этого </w:t>
        </w:r>
      </w:ins>
      <w:ins w:id="92" w:author="Microsoft Office User" w:date="2023-01-26T11:17:00Z">
        <w:r>
          <w:rPr>
            <w:noProof/>
            <w:color w:val="000000"/>
            <w:sz w:val="24"/>
            <w:szCs w:val="24"/>
          </w:rPr>
          <w:t>эффекта для данной задачи</w:t>
        </w:r>
      </w:ins>
      <w:ins w:id="93" w:author="Microsoft Office User" w:date="2023-01-26T11:16:00Z">
        <w:r>
          <w:rPr>
            <w:noProof/>
            <w:color w:val="000000"/>
            <w:sz w:val="24"/>
            <w:szCs w:val="24"/>
          </w:rPr>
          <w:t xml:space="preserve"> мы провели</w:t>
        </w:r>
      </w:ins>
      <w:ins w:id="94" w:author="Microsoft Office User" w:date="2023-01-26T11:17:00Z">
        <w:r>
          <w:rPr>
            <w:noProof/>
            <w:color w:val="000000"/>
            <w:sz w:val="24"/>
            <w:szCs w:val="24"/>
          </w:rPr>
          <w:t xml:space="preserve"> следующий эксперимент: для подгруппы фиксированного размера оценили индивидуальные различия </w:t>
        </w:r>
      </w:ins>
      <w:ins w:id="95" w:author="Microsoft Office User" w:date="2023-01-26T11:18:00Z">
        <w:r>
          <w:rPr>
            <w:noProof/>
            <w:color w:val="000000"/>
            <w:sz w:val="24"/>
            <w:szCs w:val="24"/>
          </w:rPr>
          <w:t xml:space="preserve">(с помощью непараметрического теста описанного в начале главы), а затем отсортировали их по убыванию значимости и далее с помощью методов повторных подвыборок </w:t>
        </w:r>
      </w:ins>
      <w:ins w:id="96" w:author="Microsoft Office User" w:date="2023-01-26T11:19:00Z">
        <w:r>
          <w:rPr>
            <w:noProof/>
            <w:color w:val="000000"/>
            <w:sz w:val="24"/>
            <w:szCs w:val="24"/>
          </w:rPr>
          <w:t xml:space="preserve">провели для каждой из них анализ индивидуальных различий и построили распределение </w:t>
        </w:r>
      </w:ins>
      <w:ins w:id="97" w:author="Microsoft Office User" w:date="2023-01-26T11:20:00Z">
        <w:r>
          <w:rPr>
            <w:noProof/>
            <w:color w:val="000000"/>
            <w:sz w:val="24"/>
            <w:szCs w:val="24"/>
            <w:lang w:val="en-US"/>
          </w:rPr>
          <w:t>p</w:t>
        </w:r>
        <w:r w:rsidRPr="00F72DD9">
          <w:rPr>
            <w:noProof/>
            <w:color w:val="000000"/>
            <w:sz w:val="24"/>
            <w:szCs w:val="24"/>
            <w:rPrChange w:id="98" w:author="Microsoft Office User" w:date="2023-01-26T11:20:00Z">
              <w:rPr>
                <w:noProof/>
                <w:color w:val="000000"/>
                <w:sz w:val="24"/>
                <w:szCs w:val="24"/>
                <w:lang w:val="en-US"/>
              </w:rPr>
            </w:rPrChange>
          </w:rPr>
          <w:t>-</w:t>
        </w:r>
        <w:r>
          <w:rPr>
            <w:noProof/>
            <w:color w:val="000000"/>
            <w:sz w:val="24"/>
            <w:szCs w:val="24"/>
            <w:lang w:val="en-US"/>
          </w:rPr>
          <w:t>value</w:t>
        </w:r>
        <w:r w:rsidRPr="00F72DD9">
          <w:rPr>
            <w:noProof/>
            <w:color w:val="000000"/>
            <w:sz w:val="24"/>
            <w:szCs w:val="24"/>
            <w:rPrChange w:id="99" w:author="Microsoft Office User" w:date="2023-01-26T11:20:00Z">
              <w:rPr>
                <w:noProof/>
                <w:color w:val="000000"/>
                <w:sz w:val="24"/>
                <w:szCs w:val="24"/>
                <w:lang w:val="en-US"/>
              </w:rPr>
            </w:rPrChange>
          </w:rPr>
          <w:t xml:space="preserve"> </w:t>
        </w:r>
        <w:r>
          <w:rPr>
            <w:noProof/>
            <w:color w:val="000000"/>
            <w:sz w:val="24"/>
            <w:szCs w:val="24"/>
          </w:rPr>
          <w:t xml:space="preserve">для каждой пары каналов. В результате такого эксперимента можно было проверить является ли более высокий уровень значимости </w:t>
        </w:r>
      </w:ins>
      <w:ins w:id="100" w:author="Microsoft Office User" w:date="2023-01-26T11:21:00Z">
        <w:r>
          <w:rPr>
            <w:noProof/>
            <w:color w:val="000000"/>
            <w:sz w:val="24"/>
            <w:szCs w:val="24"/>
          </w:rPr>
          <w:t>свидетельством в пользу того что этот эффект будет более значимым и при повторных экспериментах.</w:t>
        </w:r>
      </w:ins>
      <w:ins w:id="101" w:author="Microsoft Office User" w:date="2023-01-26T11:16:00Z">
        <w:r>
          <w:rPr>
            <w:noProof/>
            <w:color w:val="000000"/>
            <w:sz w:val="24"/>
            <w:szCs w:val="24"/>
          </w:rPr>
          <w:t xml:space="preserve"> </w:t>
        </w:r>
      </w:ins>
      <w:ins w:id="102" w:author="Microsoft Office User" w:date="2023-01-26T11:15:00Z">
        <w:r>
          <w:rPr>
            <w:noProof/>
            <w:color w:val="000000"/>
            <w:sz w:val="24"/>
            <w:szCs w:val="24"/>
          </w:rPr>
          <w:t xml:space="preserve"> </w:t>
        </w:r>
      </w:ins>
      <w:ins w:id="103" w:author="Microsoft Office User" w:date="2023-01-26T11:08:00Z">
        <w:r>
          <w:rPr>
            <w:noProof/>
            <w:color w:val="000000"/>
            <w:sz w:val="24"/>
            <w:szCs w:val="24"/>
          </w:rPr>
          <w:t xml:space="preserve">  </w:t>
        </w:r>
      </w:ins>
    </w:p>
    <w:p w14:paraId="236A558A" w14:textId="06CEA73C" w:rsidR="00F72DD9" w:rsidRDefault="00F72DD9" w:rsidP="00F72DD9">
      <w:pPr>
        <w:spacing w:line="360" w:lineRule="auto"/>
        <w:jc w:val="both"/>
        <w:rPr>
          <w:ins w:id="104" w:author="Microsoft Office User" w:date="2023-01-26T16:37:00Z"/>
        </w:rPr>
        <w:pPrChange w:id="105" w:author="Microsoft Office User" w:date="2023-01-26T16:38:00Z">
          <w:pPr/>
        </w:pPrChange>
      </w:pPr>
      <w:ins w:id="106" w:author="Microsoft Office User" w:date="2023-01-26T16:38:00Z">
        <w:r>
          <w:t>Пошагово п</w:t>
        </w:r>
      </w:ins>
      <w:ins w:id="107" w:author="Microsoft Office User" w:date="2023-01-26T16:37:00Z">
        <w:r>
          <w:t>роцедура анализа</w:t>
        </w:r>
      </w:ins>
      <w:ins w:id="108" w:author="Microsoft Office User" w:date="2023-01-26T16:38:00Z">
        <w:r>
          <w:t xml:space="preserve"> заключается в следующем</w:t>
        </w:r>
      </w:ins>
      <w:ins w:id="109" w:author="Microsoft Office User" w:date="2023-01-26T16:37:00Z">
        <w:r>
          <w:t>:</w:t>
        </w:r>
      </w:ins>
    </w:p>
    <w:p w14:paraId="4160612E" w14:textId="25B8D17D" w:rsidR="00F72DD9" w:rsidRDefault="00F72DD9" w:rsidP="00F72DD9">
      <w:pPr>
        <w:numPr>
          <w:ilvl w:val="0"/>
          <w:numId w:val="5"/>
        </w:numPr>
        <w:spacing w:line="360" w:lineRule="auto"/>
        <w:jc w:val="both"/>
        <w:rPr>
          <w:ins w:id="110" w:author="Microsoft Office User" w:date="2023-01-26T16:37:00Z"/>
        </w:rPr>
        <w:pPrChange w:id="111" w:author="Microsoft Office User" w:date="2023-01-26T16:38:00Z">
          <w:pPr>
            <w:numPr>
              <w:numId w:val="5"/>
            </w:numPr>
            <w:spacing w:line="276" w:lineRule="auto"/>
            <w:ind w:left="720" w:hanging="360"/>
          </w:pPr>
        </w:pPrChange>
      </w:pPr>
      <w:ins w:id="112" w:author="Microsoft Office User" w:date="2023-01-26T16:37:00Z">
        <w:r>
          <w:t xml:space="preserve">Для </w:t>
        </w:r>
      </w:ins>
      <w:ins w:id="113" w:author="Microsoft Office User" w:date="2023-01-26T16:38:00Z">
        <w:r>
          <w:t>фиксированной</w:t>
        </w:r>
      </w:ins>
      <w:ins w:id="114" w:author="Microsoft Office User" w:date="2023-01-26T16:37:00Z">
        <w:r>
          <w:t xml:space="preserve"> </w:t>
        </w:r>
        <w:proofErr w:type="spellStart"/>
        <w:proofErr w:type="gramStart"/>
        <w:r>
          <w:t>подвыборки</w:t>
        </w:r>
        <w:proofErr w:type="spellEnd"/>
        <w:r>
          <w:t xml:space="preserve">  делается</w:t>
        </w:r>
        <w:proofErr w:type="gramEnd"/>
        <w:r>
          <w:t xml:space="preserve"> индивидуальный анализ связей и для каждой связи вычисляется  </w:t>
        </w:r>
        <w:proofErr w:type="spellStart"/>
        <w:r>
          <w:t>p_value</w:t>
        </w:r>
        <w:proofErr w:type="spellEnd"/>
        <w:r>
          <w:t>. Далее</w:t>
        </w:r>
      </w:ins>
      <w:ins w:id="115" w:author="Microsoft Office User" w:date="2023-01-26T16:38:00Z">
        <w:r>
          <w:t>,</w:t>
        </w:r>
      </w:ins>
      <w:ins w:id="116" w:author="Microsoft Office User" w:date="2023-01-26T16:37:00Z">
        <w:r>
          <w:t xml:space="preserve"> для удобства вводится параметр значимости</w:t>
        </w:r>
      </w:ins>
      <w:ins w:id="117" w:author="Microsoft Office User" w:date="2023-01-26T16:38:00Z">
        <w:r>
          <w:t xml:space="preserve"> (1</w:t>
        </w:r>
        <w:r w:rsidRPr="00F72DD9">
          <w:rPr>
            <w:rPrChange w:id="118" w:author="Microsoft Office User" w:date="2023-01-26T16:38:00Z">
              <w:rPr>
                <w:lang w:val="en-US"/>
              </w:rPr>
            </w:rPrChange>
          </w:rPr>
          <w:t>-</w:t>
        </w:r>
        <w:r>
          <w:rPr>
            <w:lang w:val="en-US"/>
          </w:rPr>
          <w:t>p</w:t>
        </w:r>
        <w:r w:rsidRPr="00F72DD9">
          <w:rPr>
            <w:rPrChange w:id="119" w:author="Microsoft Office User" w:date="2023-01-26T16:38:00Z">
              <w:rPr>
                <w:lang w:val="en-US"/>
              </w:rPr>
            </w:rPrChange>
          </w:rPr>
          <w:t>_</w:t>
        </w:r>
        <w:proofErr w:type="gramStart"/>
        <w:r>
          <w:rPr>
            <w:lang w:val="en-US"/>
          </w:rPr>
          <w:t>va</w:t>
        </w:r>
      </w:ins>
      <w:ins w:id="120" w:author="Microsoft Office User" w:date="2023-01-26T16:39:00Z">
        <w:r>
          <w:rPr>
            <w:lang w:val="en-US"/>
          </w:rPr>
          <w:t>lue</w:t>
        </w:r>
      </w:ins>
      <w:ins w:id="121" w:author="Microsoft Office User" w:date="2023-01-26T16:38:00Z">
        <w:r>
          <w:t>)</w:t>
        </w:r>
      </w:ins>
      <w:ins w:id="122" w:author="Microsoft Office User" w:date="2023-01-26T16:39:00Z">
        <w:r w:rsidRPr="00F72DD9">
          <w:rPr>
            <w:rPrChange w:id="123" w:author="Microsoft Office User" w:date="2023-01-26T16:39:00Z">
              <w:rPr>
                <w:lang w:val="en-US"/>
              </w:rPr>
            </w:rPrChange>
          </w:rPr>
          <w:t xml:space="preserve"> </w:t>
        </w:r>
      </w:ins>
      <w:ins w:id="124" w:author="Microsoft Office User" w:date="2023-01-26T16:37:00Z">
        <w:r>
          <w:t xml:space="preserve"> и</w:t>
        </w:r>
        <w:proofErr w:type="gramEnd"/>
        <w:r>
          <w:t xml:space="preserve"> все ребра сортируются по убыванию этого параметра. </w:t>
        </w:r>
      </w:ins>
      <w:ins w:id="125" w:author="Microsoft Office User" w:date="2023-01-26T16:39:00Z">
        <w:r>
          <w:t>В этом случае максимальное значение равно 1 (наиболее достоверная разница), а минимальное 0</w:t>
        </w:r>
      </w:ins>
      <w:ins w:id="126" w:author="Microsoft Office User" w:date="2023-01-26T16:40:00Z">
        <w:r>
          <w:t xml:space="preserve"> (нет различий)</w:t>
        </w:r>
      </w:ins>
      <w:ins w:id="127" w:author="Microsoft Office User" w:date="2023-01-26T16:39:00Z">
        <w:r>
          <w:t>.</w:t>
        </w:r>
      </w:ins>
      <w:ins w:id="128" w:author="Microsoft Office User" w:date="2023-01-26T16:40:00Z">
        <w:r>
          <w:t xml:space="preserve"> </w:t>
        </w:r>
      </w:ins>
    </w:p>
    <w:p w14:paraId="297CF795" w14:textId="792B0D72" w:rsidR="00F72DD9" w:rsidRDefault="00F72DD9" w:rsidP="00F72DD9">
      <w:pPr>
        <w:numPr>
          <w:ilvl w:val="0"/>
          <w:numId w:val="5"/>
        </w:numPr>
        <w:spacing w:line="360" w:lineRule="auto"/>
        <w:jc w:val="both"/>
        <w:rPr>
          <w:ins w:id="129" w:author="Microsoft Office User" w:date="2023-01-26T16:37:00Z"/>
        </w:rPr>
        <w:pPrChange w:id="130" w:author="Microsoft Office User" w:date="2023-01-26T16:38:00Z">
          <w:pPr>
            <w:numPr>
              <w:numId w:val="5"/>
            </w:numPr>
            <w:spacing w:line="276" w:lineRule="auto"/>
            <w:ind w:left="720" w:hanging="360"/>
          </w:pPr>
        </w:pPrChange>
      </w:pPr>
      <w:ins w:id="131" w:author="Microsoft Office User" w:date="2023-01-26T16:37:00Z">
        <w:r>
          <w:lastRenderedPageBreak/>
          <w:t xml:space="preserve">Далее делается N повторных экспериментов для разных </w:t>
        </w:r>
        <w:proofErr w:type="spellStart"/>
        <w:r>
          <w:t>подвыборок</w:t>
        </w:r>
        <w:proofErr w:type="spellEnd"/>
        <w:r>
          <w:t xml:space="preserve">, в которые не входят испытуемые из первого эксперимента и для каждого ребра вычисляются </w:t>
        </w:r>
      </w:ins>
      <w:ins w:id="132" w:author="Microsoft Office User" w:date="2023-01-26T16:40:00Z">
        <w:r>
          <w:rPr>
            <w:lang w:val="en-US"/>
          </w:rPr>
          <w:t>N</w:t>
        </w:r>
        <w:r w:rsidRPr="00F72DD9">
          <w:rPr>
            <w:rPrChange w:id="133" w:author="Microsoft Office User" w:date="2023-01-26T16:40:00Z">
              <w:rPr>
                <w:lang w:val="en-US"/>
              </w:rPr>
            </w:rPrChange>
          </w:rPr>
          <w:t xml:space="preserve"> </w:t>
        </w:r>
        <w:r>
          <w:t xml:space="preserve">значений </w:t>
        </w:r>
      </w:ins>
      <w:proofErr w:type="spellStart"/>
      <w:ins w:id="134" w:author="Microsoft Office User" w:date="2023-01-26T16:37:00Z">
        <w:r>
          <w:t>p_value</w:t>
        </w:r>
        <w:proofErr w:type="spellEnd"/>
        <w:r>
          <w:t xml:space="preserve">. </w:t>
        </w:r>
      </w:ins>
    </w:p>
    <w:p w14:paraId="3A32C8C0" w14:textId="17936098" w:rsidR="00F72DD9" w:rsidRDefault="00F72DD9" w:rsidP="00F72DD9">
      <w:pPr>
        <w:numPr>
          <w:ilvl w:val="0"/>
          <w:numId w:val="5"/>
        </w:numPr>
        <w:spacing w:line="360" w:lineRule="auto"/>
        <w:jc w:val="both"/>
        <w:rPr>
          <w:ins w:id="135" w:author="Microsoft Office User" w:date="2023-01-26T16:37:00Z"/>
        </w:rPr>
        <w:pPrChange w:id="136" w:author="Microsoft Office User" w:date="2023-01-26T16:38:00Z">
          <w:pPr>
            <w:numPr>
              <w:numId w:val="5"/>
            </w:numPr>
            <w:spacing w:line="276" w:lineRule="auto"/>
            <w:ind w:left="720" w:hanging="360"/>
          </w:pPr>
        </w:pPrChange>
      </w:pPr>
      <w:ins w:id="137" w:author="Microsoft Office User" w:date="2023-01-26T16:41:00Z">
        <w:r>
          <w:t>П</w:t>
        </w:r>
      </w:ins>
      <w:ins w:id="138" w:author="Microsoft Office User" w:date="2023-01-26T16:37:00Z">
        <w:r>
          <w:t>олуч</w:t>
        </w:r>
      </w:ins>
      <w:ins w:id="139" w:author="Microsoft Office User" w:date="2023-01-26T16:40:00Z">
        <w:r>
          <w:t>енного</w:t>
        </w:r>
      </w:ins>
      <w:ins w:id="140" w:author="Microsoft Office User" w:date="2023-01-26T16:37:00Z">
        <w:r w:rsidRPr="00F72DD9">
          <w:t xml:space="preserve"> </w:t>
        </w:r>
        <w:r>
          <w:t>набор</w:t>
        </w:r>
        <w:r w:rsidRPr="00F72DD9">
          <w:t xml:space="preserve"> </w:t>
        </w:r>
      </w:ins>
      <w:ins w:id="141" w:author="Microsoft Office User" w:date="2023-01-26T16:40:00Z">
        <w:r>
          <w:t>з</w:t>
        </w:r>
      </w:ins>
      <w:ins w:id="142" w:author="Microsoft Office User" w:date="2023-01-26T16:41:00Z">
        <w:r>
          <w:t>начений</w:t>
        </w:r>
      </w:ins>
      <w:ins w:id="143" w:author="Microsoft Office User" w:date="2023-01-26T16:37:00Z">
        <w:r w:rsidRPr="00F72DD9">
          <w:t xml:space="preserve"> </w:t>
        </w:r>
      </w:ins>
      <w:ins w:id="144" w:author="Microsoft Office User" w:date="2023-01-26T16:41:00Z">
        <w:r>
          <w:t>1-</w:t>
        </w:r>
      </w:ins>
      <w:ins w:id="145" w:author="Microsoft Office User" w:date="2023-01-26T16:37:00Z">
        <w:r w:rsidRPr="00F72DD9">
          <w:rPr>
            <w:lang w:val="en-US"/>
            <w:rPrChange w:id="146" w:author="Microsoft Office User" w:date="2023-01-26T16:41:00Z">
              <w:rPr/>
            </w:rPrChange>
          </w:rPr>
          <w:t>p</w:t>
        </w:r>
        <w:r w:rsidRPr="00F72DD9">
          <w:t>_</w:t>
        </w:r>
        <w:proofErr w:type="spellStart"/>
        <w:r w:rsidRPr="00F72DD9">
          <w:rPr>
            <w:lang w:val="en-US"/>
            <w:rPrChange w:id="147" w:author="Microsoft Office User" w:date="2023-01-26T16:41:00Z">
              <w:rPr/>
            </w:rPrChange>
          </w:rPr>
          <w:t>val</w:t>
        </w:r>
      </w:ins>
      <w:proofErr w:type="spellEnd"/>
      <w:ins w:id="148" w:author="Microsoft Office User" w:date="2023-01-26T16:41:00Z">
        <w:r>
          <w:t xml:space="preserve"> представляет собой</w:t>
        </w:r>
      </w:ins>
      <w:ins w:id="149" w:author="Microsoft Office User" w:date="2023-01-26T16:37:00Z">
        <w:r>
          <w:t xml:space="preserve"> распределение </w:t>
        </w:r>
      </w:ins>
      <w:ins w:id="150" w:author="Microsoft Office User" w:date="2023-01-26T16:42:00Z">
        <w:r>
          <w:t>значимостей</w:t>
        </w:r>
      </w:ins>
      <w:ins w:id="151" w:author="Microsoft Office User" w:date="2023-01-26T16:37:00Z">
        <w:r>
          <w:t>,</w:t>
        </w:r>
      </w:ins>
      <w:ins w:id="152" w:author="Microsoft Office User" w:date="2023-01-26T16:42:00Z">
        <w:r>
          <w:t xml:space="preserve"> для которых </w:t>
        </w:r>
        <w:proofErr w:type="gramStart"/>
        <w:r>
          <w:t xml:space="preserve">можно </w:t>
        </w:r>
      </w:ins>
      <w:ins w:id="153" w:author="Microsoft Office User" w:date="2023-01-26T16:37:00Z">
        <w:r>
          <w:t xml:space="preserve"> </w:t>
        </w:r>
      </w:ins>
      <w:ins w:id="154" w:author="Microsoft Office User" w:date="2023-01-26T16:42:00Z">
        <w:r>
          <w:t>оценить</w:t>
        </w:r>
        <w:proofErr w:type="gramEnd"/>
        <w:r>
          <w:t xml:space="preserve"> квантили и представить любым удобным способом, например с помо</w:t>
        </w:r>
      </w:ins>
      <w:ins w:id="155" w:author="Microsoft Office User" w:date="2023-01-26T16:43:00Z">
        <w:r>
          <w:t xml:space="preserve">щью бокс плотов. </w:t>
        </w:r>
      </w:ins>
    </w:p>
    <w:p w14:paraId="3B6A63E6" w14:textId="77777777" w:rsidR="00F72DD9" w:rsidRDefault="00F72DD9" w:rsidP="00F72DD9">
      <w:pPr>
        <w:pStyle w:val="12pt"/>
        <w:tabs>
          <w:tab w:val="left" w:pos="709"/>
        </w:tabs>
        <w:spacing w:line="360" w:lineRule="auto"/>
        <w:ind w:firstLine="0"/>
        <w:rPr>
          <w:noProof/>
          <w:color w:val="000000"/>
          <w:sz w:val="24"/>
          <w:szCs w:val="24"/>
        </w:rPr>
        <w:pPrChange w:id="156" w:author="Microsoft Office User" w:date="2023-01-26T16:38:00Z">
          <w:pPr>
            <w:pStyle w:val="12pt"/>
            <w:tabs>
              <w:tab w:val="left" w:pos="709"/>
            </w:tabs>
            <w:spacing w:line="360" w:lineRule="auto"/>
          </w:pPr>
        </w:pPrChange>
      </w:pPr>
    </w:p>
    <w:p w14:paraId="1F1430A2" w14:textId="77777777" w:rsidR="00BA1511" w:rsidRPr="002E3B61" w:rsidRDefault="00BA1511" w:rsidP="00BA1511">
      <w:pPr>
        <w:pStyle w:val="12pt"/>
        <w:tabs>
          <w:tab w:val="left" w:pos="709"/>
        </w:tabs>
        <w:spacing w:line="360" w:lineRule="auto"/>
        <w:rPr>
          <w:noProof/>
          <w:color w:val="000000"/>
          <w:sz w:val="24"/>
          <w:szCs w:val="24"/>
        </w:rPr>
      </w:pPr>
    </w:p>
    <w:p w14:paraId="649A8826" w14:textId="26EBCBC2" w:rsidR="00BA1511" w:rsidRPr="002E3B61" w:rsidDel="00F72DD9" w:rsidRDefault="00BA1511" w:rsidP="00BA1511">
      <w:pPr>
        <w:pStyle w:val="12pt"/>
        <w:tabs>
          <w:tab w:val="left" w:pos="709"/>
        </w:tabs>
        <w:spacing w:line="360" w:lineRule="auto"/>
        <w:rPr>
          <w:del w:id="157" w:author="Microsoft Office User" w:date="2023-01-26T10:57:00Z"/>
          <w:noProof/>
          <w:color w:val="000000"/>
          <w:sz w:val="24"/>
          <w:szCs w:val="24"/>
        </w:rPr>
      </w:pPr>
      <w:del w:id="158" w:author="Microsoft Office User" w:date="2023-01-26T10:57:00Z">
        <w:r w:rsidDel="00F72DD9">
          <w:rPr>
            <w:noProof/>
            <w:color w:val="000000"/>
            <w:sz w:val="24"/>
            <w:szCs w:val="24"/>
          </w:rPr>
          <w:delText>В данной работе мы использовали алгоритм с</w:delText>
        </w:r>
        <w:r w:rsidRPr="00A54B75" w:rsidDel="00F72DD9">
          <w:rPr>
            <w:noProof/>
            <w:color w:val="000000"/>
            <w:sz w:val="24"/>
            <w:szCs w:val="24"/>
          </w:rPr>
          <w:delText>l</w:delText>
        </w:r>
        <w:r w:rsidDel="00F72DD9">
          <w:rPr>
            <w:noProof/>
            <w:color w:val="000000"/>
            <w:sz w:val="24"/>
            <w:szCs w:val="24"/>
          </w:rPr>
          <w:delText xml:space="preserve">uster-based permutation testing, который был ранее предложен для обработки данных МЭГ и ЭЭГ </w:delText>
        </w:r>
        <w:r w:rsidRPr="002E3B61" w:rsidDel="00F72DD9">
          <w:rPr>
            <w:noProof/>
            <w:color w:val="000000"/>
            <w:sz w:val="24"/>
            <w:szCs w:val="24"/>
          </w:rPr>
          <w:delText xml:space="preserve">[3]. </w:delText>
        </w:r>
        <w:r w:rsidDel="00F72DD9">
          <w:rPr>
            <w:noProof/>
            <w:color w:val="000000"/>
            <w:sz w:val="24"/>
            <w:szCs w:val="24"/>
          </w:rPr>
          <w:delText xml:space="preserve">Следует отметить, что основанием для выбора именно этого подхода был тот факт, что он довольно популярен, реализован </w:delText>
        </w:r>
        <w:r w:rsidRPr="002E3B61" w:rsidDel="00F72DD9">
          <w:rPr>
            <w:noProof/>
            <w:color w:val="000000"/>
            <w:sz w:val="24"/>
            <w:szCs w:val="24"/>
          </w:rPr>
          <w:delText xml:space="preserve">во многих пакетах для обработки нейрофизиологических и нейровизуализационных данных </w:delText>
        </w:r>
        <w:r w:rsidDel="00F72DD9">
          <w:rPr>
            <w:noProof/>
            <w:color w:val="000000"/>
            <w:sz w:val="24"/>
            <w:szCs w:val="24"/>
          </w:rPr>
          <w:delText>с использованием языков</w:delText>
        </w:r>
        <w:r w:rsidRPr="002E3B61" w:rsidDel="00F72DD9">
          <w:rPr>
            <w:noProof/>
            <w:color w:val="000000"/>
            <w:sz w:val="24"/>
            <w:szCs w:val="24"/>
          </w:rPr>
          <w:delText xml:space="preserve"> Matlab и Python. [3–5]</w:delText>
        </w:r>
      </w:del>
    </w:p>
    <w:p w14:paraId="1765F6B8" w14:textId="3EF49FA1" w:rsidR="00BA1511" w:rsidRPr="002E3B61" w:rsidDel="00F72DD9" w:rsidRDefault="00BA1511" w:rsidP="00BA1511">
      <w:pPr>
        <w:pStyle w:val="12pt"/>
        <w:tabs>
          <w:tab w:val="left" w:pos="709"/>
        </w:tabs>
        <w:spacing w:line="360" w:lineRule="auto"/>
        <w:rPr>
          <w:del w:id="159" w:author="Microsoft Office User" w:date="2023-01-26T10:57:00Z"/>
          <w:noProof/>
          <w:color w:val="000000"/>
          <w:sz w:val="24"/>
          <w:szCs w:val="24"/>
        </w:rPr>
      </w:pPr>
    </w:p>
    <w:p w14:paraId="3DB6AD50" w14:textId="09657B78" w:rsidR="00BA1511" w:rsidRPr="002E3B61" w:rsidDel="00F72DD9" w:rsidRDefault="00BA1511" w:rsidP="00BA1511">
      <w:pPr>
        <w:pStyle w:val="12pt"/>
        <w:tabs>
          <w:tab w:val="left" w:pos="709"/>
        </w:tabs>
        <w:spacing w:line="360" w:lineRule="auto"/>
        <w:rPr>
          <w:del w:id="160" w:author="Microsoft Office User" w:date="2023-01-26T10:57:00Z"/>
          <w:noProof/>
          <w:color w:val="000000"/>
          <w:sz w:val="24"/>
          <w:szCs w:val="24"/>
        </w:rPr>
      </w:pPr>
      <w:del w:id="161" w:author="Microsoft Office User" w:date="2023-01-26T10:57:00Z">
        <w:r w:rsidDel="00F72DD9">
          <w:rPr>
            <w:noProof/>
            <w:color w:val="000000"/>
            <w:sz w:val="24"/>
            <w:szCs w:val="24"/>
          </w:rPr>
          <w:delText>Данный кластерный пермутационный метод</w:delText>
        </w:r>
        <w:r w:rsidRPr="002E3B61" w:rsidDel="00F72DD9">
          <w:rPr>
            <w:noProof/>
            <w:color w:val="000000"/>
            <w:sz w:val="24"/>
            <w:szCs w:val="24"/>
          </w:rPr>
          <w:delText xml:space="preserve"> используется для коррекции </w:delText>
        </w:r>
        <w:r w:rsidDel="00F72DD9">
          <w:rPr>
            <w:noProof/>
            <w:color w:val="000000"/>
            <w:sz w:val="24"/>
            <w:szCs w:val="24"/>
          </w:rPr>
          <w:delText>на множественность</w:delText>
        </w:r>
        <w:r w:rsidRPr="002E3B61" w:rsidDel="00F72DD9">
          <w:rPr>
            <w:noProof/>
            <w:color w:val="000000"/>
            <w:sz w:val="24"/>
            <w:szCs w:val="24"/>
          </w:rPr>
          <w:delText xml:space="preserve"> сравнений при работе с данными пространственно-временной структуры. Идея </w:delText>
        </w:r>
        <w:r w:rsidDel="00F72DD9">
          <w:rPr>
            <w:noProof/>
            <w:color w:val="000000"/>
            <w:sz w:val="24"/>
            <w:szCs w:val="24"/>
          </w:rPr>
          <w:delText>этого метода</w:delText>
        </w:r>
        <w:r w:rsidRPr="002E3B61" w:rsidDel="00F72DD9">
          <w:rPr>
            <w:noProof/>
            <w:color w:val="000000"/>
            <w:sz w:val="24"/>
            <w:szCs w:val="24"/>
          </w:rPr>
          <w:delText xml:space="preserve"> состоит в поиске групп электродов и временных точек, в которых наблюдается значимое различие</w:delText>
        </w:r>
        <w:r w:rsidDel="00F72DD9">
          <w:rPr>
            <w:noProof/>
            <w:color w:val="000000"/>
            <w:sz w:val="24"/>
            <w:szCs w:val="24"/>
          </w:rPr>
          <w:delText xml:space="preserve"> сравниваемых параметров электрической активности мозга</w:delText>
        </w:r>
        <w:r w:rsidRPr="002E3B61" w:rsidDel="00F72DD9">
          <w:rPr>
            <w:noProof/>
            <w:color w:val="000000"/>
            <w:sz w:val="24"/>
            <w:szCs w:val="24"/>
          </w:rPr>
          <w:delText xml:space="preserve"> между</w:delText>
        </w:r>
        <w:r w:rsidDel="00F72DD9">
          <w:rPr>
            <w:noProof/>
            <w:color w:val="000000"/>
            <w:sz w:val="24"/>
            <w:szCs w:val="24"/>
          </w:rPr>
          <w:delText xml:space="preserve"> сравниваемыми экспериментальными</w:delText>
        </w:r>
        <w:r w:rsidRPr="002E3B61" w:rsidDel="00F72DD9">
          <w:rPr>
            <w:noProof/>
            <w:color w:val="000000"/>
            <w:sz w:val="24"/>
            <w:szCs w:val="24"/>
          </w:rPr>
          <w:delText xml:space="preserve"> состояниями.</w:delText>
        </w:r>
        <w:r w:rsidDel="00F72DD9">
          <w:rPr>
            <w:noProof/>
            <w:color w:val="000000"/>
            <w:sz w:val="24"/>
            <w:szCs w:val="24"/>
          </w:rPr>
          <w:delText xml:space="preserve"> Под кластером понимают</w:delText>
        </w:r>
        <w:r w:rsidRPr="002E3B61" w:rsidDel="00F72DD9">
          <w:rPr>
            <w:noProof/>
            <w:color w:val="000000"/>
            <w:sz w:val="24"/>
            <w:szCs w:val="24"/>
          </w:rPr>
          <w:delText xml:space="preserve"> группа точек в пространстве время-частота</w:delText>
        </w:r>
        <w:r w:rsidDel="00F72DD9">
          <w:rPr>
            <w:noProof/>
            <w:color w:val="000000"/>
            <w:sz w:val="24"/>
            <w:szCs w:val="24"/>
          </w:rPr>
          <w:delText xml:space="preserve"> (ЭЭГ)</w:delText>
        </w:r>
        <w:r w:rsidRPr="002E3B61" w:rsidDel="00F72DD9">
          <w:rPr>
            <w:noProof/>
            <w:color w:val="000000"/>
            <w:sz w:val="24"/>
            <w:szCs w:val="24"/>
          </w:rPr>
          <w:delText xml:space="preserve">-электрод, активность которых была </w:delText>
        </w:r>
        <w:r w:rsidDel="00F72DD9">
          <w:rPr>
            <w:noProof/>
            <w:color w:val="000000"/>
            <w:sz w:val="24"/>
            <w:szCs w:val="24"/>
          </w:rPr>
          <w:delText xml:space="preserve">значимо </w:delText>
        </w:r>
        <w:r w:rsidRPr="002E3B61" w:rsidDel="00F72DD9">
          <w:rPr>
            <w:noProof/>
            <w:color w:val="000000"/>
            <w:sz w:val="24"/>
            <w:szCs w:val="24"/>
          </w:rPr>
          <w:delText>сильнее выражена в одном состоянии в сравнении с другим. Цель</w:delText>
        </w:r>
        <w:r w:rsidDel="00F72DD9">
          <w:rPr>
            <w:noProof/>
            <w:color w:val="000000"/>
            <w:sz w:val="24"/>
            <w:szCs w:val="24"/>
          </w:rPr>
          <w:delText>ю метода является поиск кластеров (групп точек)</w:delText>
        </w:r>
        <w:r w:rsidRPr="002E3B61" w:rsidDel="00F72DD9">
          <w:rPr>
            <w:noProof/>
            <w:color w:val="000000"/>
            <w:sz w:val="24"/>
            <w:szCs w:val="24"/>
          </w:rPr>
          <w:delText xml:space="preserve">, которые можно было бы считать значимыми. Данный метод </w:delText>
        </w:r>
        <w:r w:rsidDel="00F72DD9">
          <w:rPr>
            <w:noProof/>
            <w:color w:val="000000"/>
            <w:sz w:val="24"/>
            <w:szCs w:val="24"/>
          </w:rPr>
          <w:delText>применяется не только для индивидуальнных, но и для групповых данных</w:delText>
        </w:r>
        <w:r w:rsidRPr="002E3B61" w:rsidDel="00F72DD9">
          <w:rPr>
            <w:noProof/>
            <w:color w:val="000000"/>
            <w:sz w:val="24"/>
            <w:szCs w:val="24"/>
          </w:rPr>
          <w:delText xml:space="preserve">. </w:delText>
        </w:r>
      </w:del>
    </w:p>
    <w:p w14:paraId="24239FF2" w14:textId="5550A9F9" w:rsidR="00BA1511" w:rsidRPr="002E3B61" w:rsidDel="00F72DD9" w:rsidRDefault="00BA1511" w:rsidP="00BA1511">
      <w:pPr>
        <w:pStyle w:val="12pt"/>
        <w:tabs>
          <w:tab w:val="left" w:pos="709"/>
        </w:tabs>
        <w:spacing w:line="360" w:lineRule="auto"/>
        <w:rPr>
          <w:del w:id="162" w:author="Microsoft Office User" w:date="2023-01-26T10:57:00Z"/>
          <w:noProof/>
          <w:color w:val="000000"/>
          <w:sz w:val="24"/>
          <w:szCs w:val="24"/>
        </w:rPr>
      </w:pPr>
      <w:del w:id="163" w:author="Microsoft Office User" w:date="2023-01-26T10:57:00Z">
        <w:r w:rsidDel="00F72DD9">
          <w:rPr>
            <w:noProof/>
            <w:color w:val="000000"/>
            <w:sz w:val="24"/>
            <w:szCs w:val="24"/>
          </w:rPr>
          <w:delText>На первом этапе анализа</w:delText>
        </w:r>
        <w:r w:rsidRPr="002E3B61" w:rsidDel="00F72DD9">
          <w:rPr>
            <w:noProof/>
            <w:color w:val="000000"/>
            <w:sz w:val="24"/>
            <w:szCs w:val="24"/>
          </w:rPr>
          <w:delText xml:space="preserve"> </w:delText>
        </w:r>
        <w:r w:rsidDel="00F72DD9">
          <w:rPr>
            <w:noProof/>
            <w:color w:val="000000"/>
            <w:sz w:val="24"/>
            <w:szCs w:val="24"/>
          </w:rPr>
          <w:delText>определяются</w:delText>
        </w:r>
        <w:r w:rsidRPr="002E3B61" w:rsidDel="00F72DD9">
          <w:rPr>
            <w:noProof/>
            <w:color w:val="000000"/>
            <w:sz w:val="24"/>
            <w:szCs w:val="24"/>
          </w:rPr>
          <w:delText xml:space="preserve"> кластеры, в которых</w:delText>
        </w:r>
        <w:r w:rsidDel="00F72DD9">
          <w:rPr>
            <w:noProof/>
            <w:color w:val="000000"/>
            <w:sz w:val="24"/>
            <w:szCs w:val="24"/>
          </w:rPr>
          <w:delText>, как предполагается,</w:delText>
        </w:r>
        <w:r w:rsidRPr="002E3B61" w:rsidDel="00F72DD9">
          <w:rPr>
            <w:noProof/>
            <w:color w:val="000000"/>
            <w:sz w:val="24"/>
            <w:szCs w:val="24"/>
          </w:rPr>
          <w:delText xml:space="preserve"> наблюдается эффект</w:delText>
        </w:r>
        <w:r w:rsidDel="00F72DD9">
          <w:rPr>
            <w:noProof/>
            <w:color w:val="000000"/>
            <w:sz w:val="24"/>
            <w:szCs w:val="24"/>
          </w:rPr>
          <w:delText xml:space="preserve"> на уровне группового анализа данных (значимое различия сравниваемых переметров(переменных))</w:delText>
        </w:r>
        <w:r w:rsidRPr="002E3B61" w:rsidDel="00F72DD9">
          <w:rPr>
            <w:noProof/>
            <w:color w:val="000000"/>
            <w:sz w:val="24"/>
            <w:szCs w:val="24"/>
          </w:rPr>
          <w:delText>. Это можно сделать имея предварительные знания о том, где искать эффект</w:delText>
        </w:r>
        <w:r w:rsidDel="00F72DD9">
          <w:rPr>
            <w:noProof/>
            <w:color w:val="000000"/>
            <w:sz w:val="24"/>
            <w:szCs w:val="24"/>
          </w:rPr>
          <w:delText xml:space="preserve"> (выбрать т.н. область интереса)</w:delText>
        </w:r>
        <w:r w:rsidRPr="002E3B61" w:rsidDel="00F72DD9">
          <w:rPr>
            <w:noProof/>
            <w:color w:val="000000"/>
            <w:sz w:val="24"/>
            <w:szCs w:val="24"/>
          </w:rPr>
          <w:delText xml:space="preserve">. </w:delText>
        </w:r>
        <w:commentRangeStart w:id="164"/>
        <w:r w:rsidRPr="002E3B61" w:rsidDel="00F72DD9">
          <w:rPr>
            <w:noProof/>
            <w:color w:val="000000"/>
            <w:sz w:val="24"/>
            <w:szCs w:val="24"/>
          </w:rPr>
          <w:delText>Либо выбрать те электроды в те временные периоды, когда наблюдалось значимое различие между состояниями</w:delText>
        </w:r>
        <w:commentRangeEnd w:id="164"/>
        <w:r w:rsidDel="00F72DD9">
          <w:rPr>
            <w:rStyle w:val="CommentReference"/>
          </w:rPr>
          <w:commentReference w:id="164"/>
        </w:r>
        <w:r w:rsidRPr="002E3B61" w:rsidDel="00F72DD9">
          <w:rPr>
            <w:noProof/>
            <w:color w:val="000000"/>
            <w:sz w:val="24"/>
            <w:szCs w:val="24"/>
          </w:rPr>
          <w:delText xml:space="preserve">: </w:delText>
        </w:r>
      </w:del>
    </w:p>
    <w:p w14:paraId="05BBBE24" w14:textId="04572F0D" w:rsidR="00BA1511" w:rsidRPr="002E3B61" w:rsidDel="00F72DD9" w:rsidRDefault="00BA1511" w:rsidP="00BA1511">
      <w:pPr>
        <w:pStyle w:val="12pt"/>
        <w:tabs>
          <w:tab w:val="left" w:pos="709"/>
        </w:tabs>
        <w:spacing w:line="360" w:lineRule="auto"/>
        <w:rPr>
          <w:del w:id="165" w:author="Microsoft Office User" w:date="2023-01-26T10:57:00Z"/>
          <w:noProof/>
          <w:color w:val="000000"/>
          <w:sz w:val="24"/>
          <w:szCs w:val="24"/>
        </w:rPr>
      </w:pPr>
      <w:del w:id="166" w:author="Microsoft Office User" w:date="2023-01-26T10:57:00Z">
        <w:r w:rsidDel="00F72DD9">
          <w:rPr>
            <w:noProof/>
            <w:color w:val="000000"/>
            <w:sz w:val="24"/>
            <w:szCs w:val="24"/>
          </w:rPr>
          <w:delText xml:space="preserve">1. </w:delText>
        </w:r>
        <w:r w:rsidRPr="002E3B61" w:rsidDel="00F72DD9">
          <w:rPr>
            <w:noProof/>
            <w:color w:val="000000"/>
            <w:sz w:val="24"/>
            <w:szCs w:val="24"/>
          </w:rPr>
          <w:delText>Для каждого канала</w:delText>
        </w:r>
        <w:r w:rsidDel="00F72DD9">
          <w:rPr>
            <w:noProof/>
            <w:color w:val="000000"/>
            <w:sz w:val="24"/>
            <w:szCs w:val="24"/>
          </w:rPr>
          <w:delText xml:space="preserve"> ЭЭГ (пары каналов в случае когерентности)</w:delText>
        </w:r>
        <w:r w:rsidRPr="002E3B61" w:rsidDel="00F72DD9">
          <w:rPr>
            <w:noProof/>
            <w:color w:val="000000"/>
            <w:sz w:val="24"/>
            <w:szCs w:val="24"/>
          </w:rPr>
          <w:delText xml:space="preserve"> в каждой временной точке </w:delText>
        </w:r>
        <w:r w:rsidDel="00F72DD9">
          <w:rPr>
            <w:noProof/>
            <w:color w:val="000000"/>
            <w:sz w:val="24"/>
            <w:szCs w:val="24"/>
          </w:rPr>
          <w:delText xml:space="preserve">расчитывается разница параметров (значений регистрируемого сигнала) </w:delText>
        </w:r>
        <w:r w:rsidRPr="002E3B61" w:rsidDel="00F72DD9">
          <w:rPr>
            <w:noProof/>
            <w:color w:val="000000"/>
            <w:sz w:val="24"/>
            <w:szCs w:val="24"/>
          </w:rPr>
          <w:delText>между</w:delText>
        </w:r>
        <w:r w:rsidDel="00F72DD9">
          <w:rPr>
            <w:noProof/>
            <w:color w:val="000000"/>
            <w:sz w:val="24"/>
            <w:szCs w:val="24"/>
          </w:rPr>
          <w:delText xml:space="preserve"> сравниваемыми состояниями и проверяется статистическая</w:delText>
        </w:r>
        <w:r w:rsidRPr="002E3B61" w:rsidDel="00F72DD9">
          <w:rPr>
            <w:noProof/>
            <w:color w:val="000000"/>
            <w:sz w:val="24"/>
            <w:szCs w:val="24"/>
          </w:rPr>
          <w:delText xml:space="preserve"> значимость</w:delText>
        </w:r>
        <w:r w:rsidDel="00F72DD9">
          <w:rPr>
            <w:noProof/>
            <w:color w:val="000000"/>
            <w:sz w:val="24"/>
            <w:szCs w:val="24"/>
          </w:rPr>
          <w:delText xml:space="preserve"> такой разницы по группе испытуемых</w:delText>
        </w:r>
        <w:r w:rsidRPr="002E3B61" w:rsidDel="00F72DD9">
          <w:rPr>
            <w:noProof/>
            <w:color w:val="000000"/>
            <w:sz w:val="24"/>
            <w:szCs w:val="24"/>
          </w:rPr>
          <w:delText xml:space="preserve"> (например, с помощью t-теста, как в оригинальной статье [3], или теста Уилкоксона–Манна–Уитни [6])</w:delText>
        </w:r>
        <w:r w:rsidDel="00F72DD9">
          <w:rPr>
            <w:noProof/>
            <w:color w:val="000000"/>
            <w:sz w:val="24"/>
            <w:szCs w:val="24"/>
          </w:rPr>
          <w:delText>.</w:delText>
        </w:r>
      </w:del>
    </w:p>
    <w:p w14:paraId="0E7A1989" w14:textId="22662E5F" w:rsidR="00BA1511" w:rsidDel="00F72DD9" w:rsidRDefault="00BA1511" w:rsidP="00BA1511">
      <w:pPr>
        <w:pStyle w:val="12pt"/>
        <w:tabs>
          <w:tab w:val="left" w:pos="709"/>
        </w:tabs>
        <w:spacing w:line="360" w:lineRule="auto"/>
        <w:rPr>
          <w:del w:id="167" w:author="Microsoft Office User" w:date="2023-01-26T10:57:00Z"/>
          <w:noProof/>
          <w:color w:val="000000"/>
          <w:sz w:val="24"/>
          <w:szCs w:val="24"/>
        </w:rPr>
      </w:pPr>
      <w:del w:id="168" w:author="Microsoft Office User" w:date="2023-01-26T10:57:00Z">
        <w:r w:rsidDel="00F72DD9">
          <w:rPr>
            <w:noProof/>
            <w:color w:val="000000"/>
            <w:sz w:val="24"/>
            <w:szCs w:val="24"/>
          </w:rPr>
          <w:delText>2. Для дальнейшего анализа отбираются т</w:delText>
        </w:r>
        <w:r w:rsidRPr="002E3B61" w:rsidDel="00F72DD9">
          <w:rPr>
            <w:noProof/>
            <w:color w:val="000000"/>
            <w:sz w:val="24"/>
            <w:szCs w:val="24"/>
          </w:rPr>
          <w:delText>е точки, значимость которых больше некоторого</w:delText>
        </w:r>
        <w:r w:rsidDel="00F72DD9">
          <w:rPr>
            <w:noProof/>
            <w:color w:val="000000"/>
            <w:sz w:val="24"/>
            <w:szCs w:val="24"/>
          </w:rPr>
          <w:delText xml:space="preserve"> заданного </w:delText>
        </w:r>
        <w:r w:rsidRPr="002E3B61" w:rsidDel="00F72DD9">
          <w:rPr>
            <w:noProof/>
            <w:color w:val="000000"/>
            <w:sz w:val="24"/>
            <w:szCs w:val="24"/>
          </w:rPr>
          <w:delText>порога</w:delText>
        </w:r>
        <w:r w:rsidDel="00F72DD9">
          <w:rPr>
            <w:noProof/>
            <w:color w:val="000000"/>
            <w:sz w:val="24"/>
            <w:szCs w:val="24"/>
          </w:rPr>
          <w:delText>.</w:delText>
        </w:r>
      </w:del>
    </w:p>
    <w:p w14:paraId="7D3267EB" w14:textId="26A4362C" w:rsidR="00BA1511" w:rsidRPr="002E3B61" w:rsidDel="00F72DD9" w:rsidRDefault="00BA1511" w:rsidP="00BA1511">
      <w:pPr>
        <w:pStyle w:val="12pt"/>
        <w:tabs>
          <w:tab w:val="left" w:pos="709"/>
        </w:tabs>
        <w:spacing w:line="360" w:lineRule="auto"/>
        <w:rPr>
          <w:del w:id="169" w:author="Microsoft Office User" w:date="2023-01-26T10:57:00Z"/>
          <w:noProof/>
          <w:color w:val="000000"/>
          <w:sz w:val="24"/>
          <w:szCs w:val="24"/>
        </w:rPr>
      </w:pPr>
      <w:del w:id="170" w:author="Microsoft Office User" w:date="2023-01-26T10:57:00Z">
        <w:r w:rsidDel="00F72DD9">
          <w:rPr>
            <w:noProof/>
            <w:color w:val="000000"/>
            <w:sz w:val="24"/>
            <w:szCs w:val="24"/>
          </w:rPr>
          <w:delText xml:space="preserve">3. Формируются </w:delText>
        </w:r>
        <w:r w:rsidRPr="002E3B61" w:rsidDel="00F72DD9">
          <w:rPr>
            <w:noProof/>
            <w:color w:val="000000"/>
            <w:sz w:val="24"/>
            <w:szCs w:val="24"/>
          </w:rPr>
          <w:delText>кластеры из точек</w:delText>
        </w:r>
        <w:r w:rsidDel="00F72DD9">
          <w:rPr>
            <w:noProof/>
            <w:color w:val="000000"/>
            <w:sz w:val="24"/>
            <w:szCs w:val="24"/>
          </w:rPr>
          <w:delText xml:space="preserve"> с выявленной значимой разницей сравниваемых параметров. Такое формирование основывается</w:delText>
        </w:r>
        <w:r w:rsidRPr="002E3B61" w:rsidDel="00F72DD9">
          <w:rPr>
            <w:noProof/>
            <w:color w:val="000000"/>
            <w:sz w:val="24"/>
            <w:szCs w:val="24"/>
          </w:rPr>
          <w:delText xml:space="preserve"> на их близости в смысле времени или </w:delText>
        </w:r>
        <w:r w:rsidDel="00F72DD9">
          <w:rPr>
            <w:noProof/>
            <w:color w:val="000000"/>
            <w:sz w:val="24"/>
            <w:szCs w:val="24"/>
          </w:rPr>
          <w:delText xml:space="preserve">пространственного расположения </w:delText>
        </w:r>
        <w:r w:rsidRPr="002E3B61" w:rsidDel="00F72DD9">
          <w:rPr>
            <w:noProof/>
            <w:color w:val="000000"/>
            <w:sz w:val="24"/>
            <w:szCs w:val="24"/>
          </w:rPr>
          <w:delText>электродов</w:delText>
        </w:r>
        <w:r w:rsidDel="00F72DD9">
          <w:rPr>
            <w:noProof/>
            <w:color w:val="000000"/>
            <w:sz w:val="24"/>
            <w:szCs w:val="24"/>
          </w:rPr>
          <w:delText xml:space="preserve"> на поверхности головы.</w:delText>
        </w:r>
      </w:del>
    </w:p>
    <w:p w14:paraId="11C9A9B2" w14:textId="177C1DF0" w:rsidR="00BA1511" w:rsidRPr="002E3B61" w:rsidDel="00F72DD9" w:rsidRDefault="00BA1511" w:rsidP="00BA1511">
      <w:pPr>
        <w:pStyle w:val="12pt"/>
        <w:tabs>
          <w:tab w:val="left" w:pos="709"/>
        </w:tabs>
        <w:spacing w:line="360" w:lineRule="auto"/>
        <w:rPr>
          <w:del w:id="171" w:author="Microsoft Office User" w:date="2023-01-26T10:57:00Z"/>
          <w:noProof/>
          <w:color w:val="000000"/>
          <w:sz w:val="24"/>
          <w:szCs w:val="24"/>
        </w:rPr>
      </w:pPr>
      <w:del w:id="172" w:author="Microsoft Office User" w:date="2023-01-26T10:57:00Z">
        <w:r w:rsidDel="00F72DD9">
          <w:rPr>
            <w:noProof/>
            <w:color w:val="000000"/>
            <w:sz w:val="24"/>
            <w:szCs w:val="24"/>
          </w:rPr>
          <w:delText>4. Расчитывается статистика</w:delText>
        </w:r>
        <w:r w:rsidRPr="002E3B61" w:rsidDel="00F72DD9">
          <w:rPr>
            <w:noProof/>
            <w:color w:val="000000"/>
            <w:sz w:val="24"/>
            <w:szCs w:val="24"/>
          </w:rPr>
          <w:delText xml:space="preserve"> кластера –</w:delText>
        </w:r>
        <w:r w:rsidDel="00F72DD9">
          <w:rPr>
            <w:noProof/>
            <w:color w:val="000000"/>
            <w:sz w:val="24"/>
            <w:szCs w:val="24"/>
          </w:rPr>
          <w:delText xml:space="preserve"> суммируются</w:delText>
        </w:r>
        <w:r w:rsidRPr="002E3B61" w:rsidDel="00F72DD9">
          <w:rPr>
            <w:noProof/>
            <w:color w:val="000000"/>
            <w:sz w:val="24"/>
            <w:szCs w:val="24"/>
          </w:rPr>
          <w:delText xml:space="preserve"> значения всех точек кластера</w:delText>
        </w:r>
      </w:del>
    </w:p>
    <w:p w14:paraId="007FC6F1" w14:textId="30D3C33C" w:rsidR="00BA1511" w:rsidRPr="002E3B61" w:rsidDel="00F72DD9" w:rsidRDefault="00BA1511" w:rsidP="00BA1511">
      <w:pPr>
        <w:pStyle w:val="12pt"/>
        <w:tabs>
          <w:tab w:val="left" w:pos="709"/>
        </w:tabs>
        <w:spacing w:line="360" w:lineRule="auto"/>
        <w:rPr>
          <w:del w:id="173" w:author="Microsoft Office User" w:date="2023-01-26T10:57:00Z"/>
          <w:noProof/>
          <w:color w:val="000000"/>
          <w:sz w:val="24"/>
          <w:szCs w:val="24"/>
        </w:rPr>
      </w:pPr>
      <w:del w:id="174" w:author="Microsoft Office User" w:date="2023-01-26T10:57:00Z">
        <w:r w:rsidDel="00F72DD9">
          <w:rPr>
            <w:noProof/>
            <w:color w:val="000000"/>
            <w:sz w:val="24"/>
            <w:szCs w:val="24"/>
          </w:rPr>
          <w:delText>Далее сохраняется</w:delText>
        </w:r>
        <w:r w:rsidRPr="002E3B61" w:rsidDel="00F72DD9">
          <w:rPr>
            <w:noProof/>
            <w:color w:val="000000"/>
            <w:sz w:val="24"/>
            <w:szCs w:val="24"/>
          </w:rPr>
          <w:delText xml:space="preserve"> кластер с наибольшей суммой – сумма определяет “размер” кластера</w:delText>
        </w:r>
        <w:r w:rsidDel="00F72DD9">
          <w:rPr>
            <w:noProof/>
            <w:color w:val="000000"/>
            <w:sz w:val="24"/>
            <w:szCs w:val="24"/>
          </w:rPr>
          <w:delText xml:space="preserve"> </w:delText>
        </w:r>
        <w:commentRangeStart w:id="175"/>
        <w:r w:rsidDel="00F72DD9">
          <w:rPr>
            <w:noProof/>
            <w:color w:val="000000"/>
            <w:sz w:val="24"/>
            <w:szCs w:val="24"/>
          </w:rPr>
          <w:delText>– данный кластер далее рассматривается как кластер «достаточного большого размера».</w:delText>
        </w:r>
        <w:commentRangeEnd w:id="175"/>
        <w:r w:rsidDel="00F72DD9">
          <w:rPr>
            <w:rStyle w:val="CommentReference"/>
          </w:rPr>
          <w:commentReference w:id="175"/>
        </w:r>
        <w:r w:rsidDel="00F72DD9">
          <w:rPr>
            <w:noProof/>
            <w:color w:val="000000"/>
            <w:sz w:val="24"/>
            <w:szCs w:val="24"/>
          </w:rPr>
          <w:delText xml:space="preserve"> </w:delText>
        </w:r>
      </w:del>
    </w:p>
    <w:p w14:paraId="40FFC4A5" w14:textId="5D5ECA4D" w:rsidR="00BA1511" w:rsidRPr="002E3B61" w:rsidDel="00F72DD9" w:rsidRDefault="00BA1511" w:rsidP="00BA1511">
      <w:pPr>
        <w:pStyle w:val="12pt"/>
        <w:tabs>
          <w:tab w:val="left" w:pos="709"/>
        </w:tabs>
        <w:spacing w:line="360" w:lineRule="auto"/>
        <w:rPr>
          <w:del w:id="176" w:author="Microsoft Office User" w:date="2023-01-26T10:57:00Z"/>
          <w:noProof/>
          <w:color w:val="000000"/>
          <w:sz w:val="24"/>
          <w:szCs w:val="24"/>
        </w:rPr>
      </w:pPr>
      <w:del w:id="177" w:author="Microsoft Office User" w:date="2023-01-26T10:57:00Z">
        <w:r w:rsidDel="00F72DD9">
          <w:rPr>
            <w:noProof/>
            <w:color w:val="000000"/>
            <w:sz w:val="24"/>
            <w:szCs w:val="24"/>
          </w:rPr>
          <w:delText>З</w:delText>
        </w:r>
        <w:r w:rsidRPr="002E3B61" w:rsidDel="00F72DD9">
          <w:rPr>
            <w:noProof/>
            <w:color w:val="000000"/>
            <w:sz w:val="24"/>
            <w:szCs w:val="24"/>
          </w:rPr>
          <w:delText>начимым</w:delText>
        </w:r>
        <w:r w:rsidDel="00F72DD9">
          <w:rPr>
            <w:noProof/>
            <w:color w:val="000000"/>
            <w:sz w:val="24"/>
            <w:szCs w:val="24"/>
          </w:rPr>
          <w:delText xml:space="preserve"> считается такой эффект</w:delText>
        </w:r>
        <w:r w:rsidRPr="002E3B61" w:rsidDel="00F72DD9">
          <w:rPr>
            <w:noProof/>
            <w:color w:val="000000"/>
            <w:sz w:val="24"/>
            <w:szCs w:val="24"/>
          </w:rPr>
          <w:delText>, если он появляется в кластере “достаточного большого” размера</w:delText>
        </w:r>
        <w:commentRangeStart w:id="178"/>
        <w:r w:rsidRPr="002E3B61" w:rsidDel="00F72DD9">
          <w:rPr>
            <w:noProof/>
            <w:color w:val="000000"/>
            <w:sz w:val="24"/>
            <w:szCs w:val="24"/>
          </w:rPr>
          <w:delText xml:space="preserve">. “Достаточный” размер кластера определяем с помощью теста на перемешивание. </w:delText>
        </w:r>
        <w:commentRangeEnd w:id="178"/>
        <w:r w:rsidDel="00F72DD9">
          <w:rPr>
            <w:rStyle w:val="CommentReference"/>
          </w:rPr>
          <w:commentReference w:id="178"/>
        </w:r>
      </w:del>
    </w:p>
    <w:p w14:paraId="2F27D785" w14:textId="45AFEEBC" w:rsidR="00BA1511" w:rsidDel="00F72DD9" w:rsidRDefault="00BA1511" w:rsidP="00BA1511">
      <w:pPr>
        <w:pStyle w:val="12pt"/>
        <w:tabs>
          <w:tab w:val="left" w:pos="709"/>
        </w:tabs>
        <w:spacing w:line="360" w:lineRule="auto"/>
        <w:rPr>
          <w:del w:id="179" w:author="Microsoft Office User" w:date="2023-01-26T10:57:00Z"/>
          <w:noProof/>
          <w:color w:val="000000"/>
          <w:sz w:val="24"/>
          <w:szCs w:val="24"/>
        </w:rPr>
      </w:pPr>
      <w:del w:id="180" w:author="Microsoft Office User" w:date="2023-01-26T10:57:00Z">
        <w:r w:rsidDel="00F72DD9">
          <w:rPr>
            <w:noProof/>
            <w:color w:val="000000"/>
            <w:sz w:val="24"/>
            <w:szCs w:val="24"/>
          </w:rPr>
          <w:delText>Далее перемешиваются данные полученные в разных состояниях</w:delText>
        </w:r>
        <w:r w:rsidRPr="002E3B61" w:rsidDel="00F72DD9">
          <w:rPr>
            <w:noProof/>
            <w:color w:val="000000"/>
            <w:sz w:val="24"/>
            <w:szCs w:val="24"/>
          </w:rPr>
          <w:delText xml:space="preserve"> </w:delText>
        </w:r>
        <w:r w:rsidDel="00F72DD9">
          <w:rPr>
            <w:noProof/>
            <w:color w:val="000000"/>
            <w:sz w:val="24"/>
            <w:szCs w:val="24"/>
          </w:rPr>
          <w:delText xml:space="preserve">(закрытых и открытых глазах), аналогичным образом как это было описано для перматуционного теста. На следующем этапе, случайным образом данные разделяются на две две </w:delText>
        </w:r>
        <w:r w:rsidRPr="002E3B61" w:rsidDel="00F72DD9">
          <w:rPr>
            <w:noProof/>
            <w:color w:val="000000"/>
            <w:sz w:val="24"/>
            <w:szCs w:val="24"/>
          </w:rPr>
          <w:delText xml:space="preserve">выборки того же размера, что и оригинальные выборки, и уже для новых выборок </w:delText>
        </w:r>
        <w:r w:rsidDel="00F72DD9">
          <w:rPr>
            <w:noProof/>
            <w:color w:val="000000"/>
            <w:sz w:val="24"/>
            <w:szCs w:val="24"/>
          </w:rPr>
          <w:delText>осуществляется поиск кластеров кластеров</w:delText>
        </w:r>
        <w:r w:rsidRPr="002E3B61" w:rsidDel="00F72DD9">
          <w:rPr>
            <w:noProof/>
            <w:color w:val="000000"/>
            <w:sz w:val="24"/>
            <w:szCs w:val="24"/>
          </w:rPr>
          <w:delText>, в которых наблюдается эффект. Суть</w:delText>
        </w:r>
        <w:r w:rsidDel="00F72DD9">
          <w:rPr>
            <w:noProof/>
            <w:color w:val="000000"/>
            <w:sz w:val="24"/>
            <w:szCs w:val="24"/>
          </w:rPr>
          <w:delText xml:space="preserve"> такого варианта</w:delText>
        </w:r>
        <w:r w:rsidRPr="002E3B61" w:rsidDel="00F72DD9">
          <w:rPr>
            <w:noProof/>
            <w:color w:val="000000"/>
            <w:sz w:val="24"/>
            <w:szCs w:val="24"/>
          </w:rPr>
          <w:delText xml:space="preserve"> теста на перемешивание</w:delText>
        </w:r>
        <w:r w:rsidDel="00F72DD9">
          <w:rPr>
            <w:noProof/>
            <w:color w:val="000000"/>
            <w:sz w:val="24"/>
            <w:szCs w:val="24"/>
          </w:rPr>
          <w:delText>, таким образом,</w:delText>
        </w:r>
        <w:r w:rsidRPr="002E3B61" w:rsidDel="00F72DD9">
          <w:rPr>
            <w:noProof/>
            <w:color w:val="000000"/>
            <w:sz w:val="24"/>
            <w:szCs w:val="24"/>
          </w:rPr>
          <w:delText xml:space="preserve"> аналогична описанному в предыдущем разделе. На </w:delText>
        </w:r>
        <w:r w:rsidDel="00F72DD9">
          <w:rPr>
            <w:noProof/>
            <w:color w:val="000000"/>
            <w:sz w:val="24"/>
            <w:szCs w:val="24"/>
          </w:rPr>
          <w:delText>каждой итерации оценивается</w:delText>
        </w:r>
        <w:r w:rsidRPr="002E3B61" w:rsidDel="00F72DD9">
          <w:rPr>
            <w:noProof/>
            <w:color w:val="000000"/>
            <w:sz w:val="24"/>
            <w:szCs w:val="24"/>
          </w:rPr>
          <w:delText xml:space="preserve"> то, какого размера </w:delText>
        </w:r>
        <w:r w:rsidDel="00F72DD9">
          <w:rPr>
            <w:noProof/>
            <w:color w:val="000000"/>
            <w:sz w:val="24"/>
            <w:szCs w:val="24"/>
          </w:rPr>
          <w:delText>оказываются</w:delText>
        </w:r>
        <w:r w:rsidRPr="002E3B61" w:rsidDel="00F72DD9">
          <w:rPr>
            <w:noProof/>
            <w:color w:val="000000"/>
            <w:sz w:val="24"/>
            <w:szCs w:val="24"/>
          </w:rPr>
          <w:delText xml:space="preserve"> кластеры при сл</w:delText>
        </w:r>
        <w:r w:rsidDel="00F72DD9">
          <w:rPr>
            <w:noProof/>
            <w:color w:val="000000"/>
            <w:sz w:val="24"/>
            <w:szCs w:val="24"/>
          </w:rPr>
          <w:delText>учайном перемешивании состояний. Сохраняется</w:delText>
        </w:r>
        <w:r w:rsidRPr="002E3B61" w:rsidDel="00F72DD9">
          <w:rPr>
            <w:noProof/>
            <w:color w:val="000000"/>
            <w:sz w:val="24"/>
            <w:szCs w:val="24"/>
          </w:rPr>
          <w:delText xml:space="preserve"> сохраняем размер самого бол</w:delText>
        </w:r>
        <w:r w:rsidDel="00F72DD9">
          <w:rPr>
            <w:noProof/>
            <w:color w:val="000000"/>
            <w:sz w:val="24"/>
            <w:szCs w:val="24"/>
          </w:rPr>
          <w:delText>ьшого кластера. В конечном итоге, получается</w:delText>
        </w:r>
        <w:r w:rsidRPr="002E3B61" w:rsidDel="00F72DD9">
          <w:rPr>
            <w:noProof/>
            <w:color w:val="000000"/>
            <w:sz w:val="24"/>
            <w:szCs w:val="24"/>
          </w:rPr>
          <w:delText xml:space="preserve"> распределение размеров кластеров, которые могут получиться по воле случая. Основываясь на</w:delText>
        </w:r>
        <w:r w:rsidDel="00F72DD9">
          <w:rPr>
            <w:noProof/>
            <w:color w:val="000000"/>
            <w:sz w:val="24"/>
            <w:szCs w:val="24"/>
          </w:rPr>
          <w:delText xml:space="preserve"> таком расчетном</w:delText>
        </w:r>
        <w:r w:rsidRPr="002E3B61" w:rsidDel="00F72DD9">
          <w:rPr>
            <w:noProof/>
            <w:color w:val="000000"/>
            <w:sz w:val="24"/>
            <w:szCs w:val="24"/>
          </w:rPr>
          <w:delText xml:space="preserve"> р</w:delText>
        </w:r>
        <w:r w:rsidDel="00F72DD9">
          <w:rPr>
            <w:noProof/>
            <w:color w:val="000000"/>
            <w:sz w:val="24"/>
            <w:szCs w:val="24"/>
          </w:rPr>
          <w:delText xml:space="preserve">аспределении, выбирается </w:delText>
        </w:r>
        <w:r w:rsidRPr="002E3B61" w:rsidDel="00F72DD9">
          <w:rPr>
            <w:noProof/>
            <w:color w:val="000000"/>
            <w:sz w:val="24"/>
            <w:szCs w:val="24"/>
          </w:rPr>
          <w:delText xml:space="preserve">порог. </w:delText>
        </w:r>
        <w:r w:rsidDel="00F72DD9">
          <w:rPr>
            <w:noProof/>
            <w:color w:val="000000"/>
            <w:sz w:val="24"/>
            <w:szCs w:val="24"/>
          </w:rPr>
          <w:delText xml:space="preserve">И если, в реальности, т.е. по данным имеющейся выборки значений обнаружеватеся </w:delText>
        </w:r>
        <w:r w:rsidRPr="002E3B61" w:rsidDel="00F72DD9">
          <w:rPr>
            <w:noProof/>
            <w:color w:val="000000"/>
            <w:sz w:val="24"/>
            <w:szCs w:val="24"/>
          </w:rPr>
          <w:delText xml:space="preserve">кластер большего размера, чем пороговое значение, такой кластер </w:delText>
        </w:r>
        <w:r w:rsidDel="00F72DD9">
          <w:rPr>
            <w:noProof/>
            <w:color w:val="000000"/>
            <w:sz w:val="24"/>
            <w:szCs w:val="24"/>
          </w:rPr>
          <w:delText xml:space="preserve">признается </w:delText>
        </w:r>
        <w:r w:rsidRPr="002E3B61" w:rsidDel="00F72DD9">
          <w:rPr>
            <w:noProof/>
            <w:color w:val="000000"/>
            <w:sz w:val="24"/>
            <w:szCs w:val="24"/>
          </w:rPr>
          <w:delText>значимым.</w:delText>
        </w:r>
      </w:del>
    </w:p>
    <w:p w14:paraId="2683C5A3" w14:textId="77777777" w:rsidR="00BA1511" w:rsidRPr="00F72DD9" w:rsidRDefault="00BA1511" w:rsidP="00BA1511">
      <w:pPr>
        <w:pStyle w:val="12pt"/>
        <w:tabs>
          <w:tab w:val="left" w:pos="709"/>
        </w:tabs>
        <w:spacing w:line="360" w:lineRule="auto"/>
        <w:rPr>
          <w:b/>
          <w:noProof/>
          <w:color w:val="000000"/>
          <w:sz w:val="24"/>
          <w:szCs w:val="24"/>
        </w:rPr>
      </w:pPr>
      <w:r w:rsidRPr="006655E6">
        <w:rPr>
          <w:b/>
          <w:noProof/>
          <w:color w:val="000000"/>
          <w:sz w:val="24"/>
          <w:szCs w:val="24"/>
        </w:rPr>
        <w:t>4.3 Результаты исследований</w:t>
      </w:r>
    </w:p>
    <w:p w14:paraId="5A05C570" w14:textId="659EA1B6" w:rsidR="00F72DD9" w:rsidRPr="00F72DD9" w:rsidRDefault="00F72DD9" w:rsidP="00BA1511">
      <w:pPr>
        <w:pStyle w:val="NormalWeb"/>
        <w:spacing w:before="0" w:beforeAutospacing="0" w:after="0" w:afterAutospacing="0" w:line="360" w:lineRule="auto"/>
        <w:jc w:val="both"/>
        <w:rPr>
          <w:ins w:id="181" w:author="Microsoft Office User" w:date="2023-01-26T13:38:00Z"/>
          <w:b/>
          <w:color w:val="000000"/>
          <w:rPrChange w:id="182" w:author="Microsoft Office User" w:date="2023-01-26T15:57:00Z">
            <w:rPr>
              <w:ins w:id="183" w:author="Microsoft Office User" w:date="2023-01-26T13:38:00Z"/>
              <w:bCs/>
              <w:color w:val="000000"/>
            </w:rPr>
          </w:rPrChange>
        </w:rPr>
      </w:pPr>
      <w:ins w:id="184" w:author="Microsoft Office User" w:date="2023-01-26T13:39:00Z">
        <w:r w:rsidRPr="00F72DD9">
          <w:rPr>
            <w:b/>
            <w:color w:val="000000"/>
            <w:rPrChange w:id="185" w:author="Microsoft Office User" w:date="2023-01-26T15:57:00Z">
              <w:rPr>
                <w:bCs/>
                <w:color w:val="000000"/>
              </w:rPr>
            </w:rPrChange>
          </w:rPr>
          <w:t>Непараметрический поиск межканальных различий.</w:t>
        </w:r>
      </w:ins>
    </w:p>
    <w:p w14:paraId="0F384B32" w14:textId="35B39482" w:rsidR="00F72DD9" w:rsidRPr="005334FE" w:rsidRDefault="00F72DD9" w:rsidP="00F72DD9">
      <w:pPr>
        <w:pStyle w:val="NormalWeb"/>
        <w:spacing w:before="0" w:beforeAutospacing="0" w:after="0" w:afterAutospacing="0" w:line="360" w:lineRule="auto"/>
        <w:jc w:val="both"/>
        <w:rPr>
          <w:moveTo w:id="186" w:author="Microsoft Office User" w:date="2023-01-26T13:50:00Z"/>
        </w:rPr>
      </w:pPr>
      <w:ins w:id="187" w:author="Microsoft Office User" w:date="2023-01-26T13:42:00Z">
        <w:r>
          <w:rPr>
            <w:bCs/>
            <w:color w:val="000000"/>
          </w:rPr>
          <w:t xml:space="preserve">Для каждого ритма для каждой пары каналов был проведен непараметрический тест поиска различий с помощью перемешивания, описанный </w:t>
        </w:r>
        <w:proofErr w:type="spellStart"/>
        <w:r>
          <w:rPr>
            <w:bCs/>
            <w:color w:val="000000"/>
          </w:rPr>
          <w:t>выше.</w:t>
        </w:r>
        <w:proofErr w:type="spellEnd"/>
        <w:r>
          <w:rPr>
            <w:bCs/>
            <w:color w:val="000000"/>
          </w:rPr>
          <w:t xml:space="preserve"> На</w:t>
        </w:r>
      </w:ins>
      <w:ins w:id="188" w:author="Microsoft Office User" w:date="2023-01-26T13:43:00Z">
        <w:r>
          <w:rPr>
            <w:bCs/>
            <w:color w:val="000000"/>
          </w:rPr>
          <w:t xml:space="preserve"> Рис 4.4 показано распределение разниц между состояниями для перемешанных да</w:t>
        </w:r>
      </w:ins>
      <w:ins w:id="189" w:author="Microsoft Office User" w:date="2023-01-26T13:44:00Z">
        <w:r>
          <w:rPr>
            <w:bCs/>
            <w:color w:val="000000"/>
          </w:rPr>
          <w:t>нных, то есть при верности нулевой гипотезы об отсутствии разница и наблюдаемая статистика</w:t>
        </w:r>
      </w:ins>
      <w:ins w:id="190" w:author="Microsoft Office User" w:date="2023-01-26T13:45:00Z">
        <w:r>
          <w:rPr>
            <w:bCs/>
            <w:color w:val="000000"/>
          </w:rPr>
          <w:t xml:space="preserve"> для </w:t>
        </w:r>
        <w:proofErr w:type="gramStart"/>
        <w:r>
          <w:rPr>
            <w:bCs/>
            <w:color w:val="000000"/>
          </w:rPr>
          <w:t>ситуации</w:t>
        </w:r>
        <w:proofErr w:type="gramEnd"/>
        <w:r>
          <w:rPr>
            <w:bCs/>
            <w:color w:val="000000"/>
          </w:rPr>
          <w:t xml:space="preserve"> когда разница отсутствует и наблюдается. </w:t>
        </w:r>
      </w:ins>
      <w:ins w:id="191" w:author="Microsoft Office User" w:date="2023-01-26T13:44:00Z">
        <w:r>
          <w:rPr>
            <w:bCs/>
            <w:color w:val="000000"/>
          </w:rPr>
          <w:t xml:space="preserve"> </w:t>
        </w:r>
      </w:ins>
      <w:r w:rsidR="00BA1511">
        <w:rPr>
          <w:bCs/>
          <w:color w:val="000000"/>
        </w:rPr>
        <w:t>В результате</w:t>
      </w:r>
      <w:r w:rsidR="00BA1511" w:rsidRPr="005334FE">
        <w:rPr>
          <w:color w:val="000000"/>
        </w:rPr>
        <w:t xml:space="preserve"> 1000</w:t>
      </w:r>
      <w:ins w:id="192" w:author="Microsoft Office User" w:date="2023-01-26T13:40:00Z">
        <w:r>
          <w:rPr>
            <w:color w:val="000000"/>
          </w:rPr>
          <w:t>0</w:t>
        </w:r>
      </w:ins>
      <w:r w:rsidR="00BA1511" w:rsidRPr="005334FE">
        <w:rPr>
          <w:color w:val="000000"/>
        </w:rPr>
        <w:t xml:space="preserve"> итераций</w:t>
      </w:r>
      <w:r w:rsidR="00BA1511">
        <w:rPr>
          <w:color w:val="000000"/>
        </w:rPr>
        <w:t xml:space="preserve"> процедуры </w:t>
      </w:r>
      <w:ins w:id="193" w:author="Microsoft Office User" w:date="2023-01-26T13:40:00Z">
        <w:r>
          <w:rPr>
            <w:color w:val="000000"/>
          </w:rPr>
          <w:t xml:space="preserve">поиска различий с помощью перемешивания состояний </w:t>
        </w:r>
      </w:ins>
      <w:r w:rsidR="00BA1511">
        <w:rPr>
          <w:color w:val="000000"/>
        </w:rPr>
        <w:t xml:space="preserve">описанной выше были </w:t>
      </w:r>
      <w:proofErr w:type="spellStart"/>
      <w:r w:rsidR="00BA1511">
        <w:rPr>
          <w:color w:val="000000"/>
        </w:rPr>
        <w:t>расчитаны</w:t>
      </w:r>
      <w:proofErr w:type="spellEnd"/>
      <w:r w:rsidR="00BA1511">
        <w:rPr>
          <w:color w:val="000000"/>
        </w:rPr>
        <w:t xml:space="preserve"> распределения</w:t>
      </w:r>
      <w:r w:rsidR="00BA1511" w:rsidRPr="005334FE">
        <w:rPr>
          <w:color w:val="000000"/>
        </w:rPr>
        <w:t>.</w:t>
      </w:r>
      <w:r w:rsidR="00BA1511">
        <w:rPr>
          <w:color w:val="000000"/>
        </w:rPr>
        <w:t xml:space="preserve"> </w:t>
      </w:r>
      <w:r w:rsidR="00BA1511" w:rsidRPr="005334FE">
        <w:rPr>
          <w:color w:val="000000"/>
        </w:rPr>
        <w:t xml:space="preserve"> </w:t>
      </w:r>
      <w:r w:rsidR="00BA1511">
        <w:rPr>
          <w:color w:val="000000"/>
        </w:rPr>
        <w:t>Например, когерентности ЭЭГ в дельта диапазоне для пары отведений</w:t>
      </w:r>
      <w:r w:rsidR="00BA1511" w:rsidRPr="005334FE">
        <w:rPr>
          <w:color w:val="000000"/>
        </w:rPr>
        <w:t xml:space="preserve"> </w:t>
      </w:r>
      <w:proofErr w:type="spellStart"/>
      <w:r w:rsidR="00BA1511" w:rsidRPr="005334FE">
        <w:rPr>
          <w:color w:val="000000"/>
        </w:rPr>
        <w:t>Cz</w:t>
      </w:r>
      <w:proofErr w:type="spellEnd"/>
      <w:r w:rsidR="00BA1511" w:rsidRPr="005334FE">
        <w:rPr>
          <w:color w:val="000000"/>
        </w:rPr>
        <w:t>/O2</w:t>
      </w:r>
      <w:ins w:id="194" w:author="Microsoft Office User" w:date="2023-01-26T13:50:00Z">
        <w:r>
          <w:rPr>
            <w:color w:val="000000"/>
          </w:rPr>
          <w:t xml:space="preserve"> (Рис 4.4 слева)</w:t>
        </w:r>
      </w:ins>
      <w:r w:rsidR="00BA1511" w:rsidRPr="005334FE">
        <w:rPr>
          <w:color w:val="000000"/>
        </w:rPr>
        <w:t xml:space="preserve"> наблюдаемое среднее (красная линия) лежит за пределами распределения, a p-</w:t>
      </w:r>
      <w:proofErr w:type="spellStart"/>
      <w:r w:rsidR="00BA1511" w:rsidRPr="005334FE">
        <w:rPr>
          <w:color w:val="000000"/>
        </w:rPr>
        <w:t>value</w:t>
      </w:r>
      <w:proofErr w:type="spellEnd"/>
      <w:r w:rsidR="00BA1511" w:rsidRPr="005334FE">
        <w:rPr>
          <w:color w:val="000000"/>
        </w:rPr>
        <w:t xml:space="preserve"> </w:t>
      </w:r>
      <w:proofErr w:type="gramStart"/>
      <w:r w:rsidR="00BA1511" w:rsidRPr="005334FE">
        <w:rPr>
          <w:color w:val="000000"/>
        </w:rPr>
        <w:t>&lt; 0.001</w:t>
      </w:r>
      <w:proofErr w:type="gramEnd"/>
      <w:r w:rsidR="00BA1511" w:rsidRPr="005334FE">
        <w:rPr>
          <w:color w:val="000000"/>
        </w:rPr>
        <w:t>, то есть полученное значение для этой пары не</w:t>
      </w:r>
      <w:r w:rsidR="00BA1511">
        <w:rPr>
          <w:color w:val="000000"/>
        </w:rPr>
        <w:t xml:space="preserve"> является случайным</w:t>
      </w:r>
      <w:ins w:id="195" w:author="Microsoft Office User" w:date="2023-01-26T13:50:00Z">
        <w:r>
          <w:rPr>
            <w:color w:val="000000"/>
          </w:rPr>
          <w:t xml:space="preserve">. </w:t>
        </w:r>
      </w:ins>
      <w:del w:id="196" w:author="Microsoft Office User" w:date="2023-01-26T13:50:00Z">
        <w:r w:rsidR="00BA1511" w:rsidDel="00F72DD9">
          <w:rPr>
            <w:color w:val="000000"/>
          </w:rPr>
          <w:delText xml:space="preserve"> (рисунок 4.4). </w:delText>
        </w:r>
      </w:del>
      <w:r w:rsidR="00BA1511">
        <w:rPr>
          <w:color w:val="000000"/>
        </w:rPr>
        <w:t xml:space="preserve">Таким образом </w:t>
      </w:r>
      <w:r w:rsidR="00BA1511" w:rsidRPr="005334FE">
        <w:rPr>
          <w:color w:val="000000"/>
        </w:rPr>
        <w:t>канал</w:t>
      </w:r>
      <w:r w:rsidR="00BA1511">
        <w:rPr>
          <w:color w:val="000000"/>
        </w:rPr>
        <w:t xml:space="preserve"> считается значимым</w:t>
      </w:r>
      <w:r w:rsidR="00BA1511" w:rsidRPr="005334FE">
        <w:rPr>
          <w:color w:val="000000"/>
        </w:rPr>
        <w:t>.</w:t>
      </w:r>
      <w:ins w:id="197" w:author="Microsoft Office User" w:date="2023-01-26T13:50:00Z">
        <w:r w:rsidRPr="00F72DD9">
          <w:rPr>
            <w:color w:val="000000"/>
            <w:rPrChange w:id="198" w:author="Microsoft Office User" w:date="2023-01-26T13:50:00Z">
              <w:rPr>
                <w:color w:val="000000"/>
                <w:lang w:val="en-US"/>
              </w:rPr>
            </w:rPrChange>
          </w:rPr>
          <w:t xml:space="preserve"> </w:t>
        </w:r>
      </w:ins>
      <w:moveToRangeStart w:id="199" w:author="Microsoft Office User" w:date="2023-01-26T13:50:00Z" w:name="move125633423"/>
      <w:moveTo w:id="200" w:author="Microsoft Office User" w:date="2023-01-26T13:50:00Z">
        <w:r>
          <w:rPr>
            <w:color w:val="000000"/>
          </w:rPr>
          <w:t>Другой пример для отведений</w:t>
        </w:r>
        <w:r w:rsidRPr="005334FE">
          <w:rPr>
            <w:color w:val="000000"/>
          </w:rPr>
          <w:t xml:space="preserve"> </w:t>
        </w:r>
        <w:proofErr w:type="spellStart"/>
        <w:r w:rsidRPr="005334FE">
          <w:rPr>
            <w:color w:val="000000"/>
          </w:rPr>
          <w:t>Cz</w:t>
        </w:r>
        <w:proofErr w:type="spellEnd"/>
        <w:r w:rsidRPr="005334FE">
          <w:rPr>
            <w:color w:val="000000"/>
          </w:rPr>
          <w:t>/</w:t>
        </w:r>
        <w:proofErr w:type="spellStart"/>
        <w:r w:rsidRPr="005334FE">
          <w:rPr>
            <w:color w:val="000000"/>
          </w:rPr>
          <w:t>Pz</w:t>
        </w:r>
        <w:proofErr w:type="spellEnd"/>
        <w:r>
          <w:rPr>
            <w:color w:val="000000"/>
          </w:rPr>
          <w:t xml:space="preserve"> и когерентности ЭЭГ в дельта диапазоне представлен на рисунке </w:t>
        </w:r>
      </w:moveTo>
      <w:ins w:id="201" w:author="Microsoft Office User" w:date="2023-01-26T13:50:00Z">
        <w:r>
          <w:rPr>
            <w:color w:val="000000"/>
          </w:rPr>
          <w:t>справа</w:t>
        </w:r>
      </w:ins>
      <w:moveTo w:id="202" w:author="Microsoft Office User" w:date="2023-01-26T13:50:00Z">
        <w:del w:id="203" w:author="Microsoft Office User" w:date="2023-01-26T13:50:00Z">
          <w:r w:rsidDel="00F72DD9">
            <w:rPr>
              <w:color w:val="000000"/>
            </w:rPr>
            <w:delText>4.5</w:delText>
          </w:r>
        </w:del>
        <w:r>
          <w:rPr>
            <w:color w:val="000000"/>
          </w:rPr>
          <w:t>. Н</w:t>
        </w:r>
        <w:r w:rsidRPr="005334FE">
          <w:rPr>
            <w:color w:val="000000"/>
          </w:rPr>
          <w:t xml:space="preserve">аблюдаемое среднее лежит внутри полученного распределения, </w:t>
        </w:r>
        <w:r>
          <w:rPr>
            <w:color w:val="000000"/>
          </w:rPr>
          <w:t>а значит здесь разница значений когерентности</w:t>
        </w:r>
        <w:r w:rsidRPr="005334FE">
          <w:rPr>
            <w:color w:val="000000"/>
          </w:rPr>
          <w:t xml:space="preserve"> можно считать незначительной</w:t>
        </w:r>
        <w:r>
          <w:rPr>
            <w:color w:val="000000"/>
          </w:rPr>
          <w:t xml:space="preserve"> и статистически незначимой</w:t>
        </w:r>
        <w:r w:rsidRPr="005334FE">
          <w:rPr>
            <w:color w:val="000000"/>
          </w:rPr>
          <w:t>. </w:t>
        </w:r>
      </w:moveTo>
    </w:p>
    <w:moveToRangeEnd w:id="199"/>
    <w:p w14:paraId="2841BA29" w14:textId="7DA97309" w:rsidR="00BA1511" w:rsidRPr="00F72DD9" w:rsidRDefault="00BA1511" w:rsidP="00BA1511">
      <w:pPr>
        <w:pStyle w:val="NormalWeb"/>
        <w:spacing w:before="0" w:beforeAutospacing="0" w:after="0" w:afterAutospacing="0" w:line="360" w:lineRule="auto"/>
        <w:jc w:val="both"/>
        <w:rPr>
          <w:ins w:id="204" w:author="Microsoft Office User" w:date="2023-01-26T13:45:00Z"/>
          <w:color w:val="000000"/>
        </w:rPr>
      </w:pPr>
    </w:p>
    <w:tbl>
      <w:tblPr>
        <w:tblStyle w:val="TableGrid"/>
        <w:tblW w:w="0" w:type="auto"/>
        <w:tblLook w:val="04A0" w:firstRow="1" w:lastRow="0" w:firstColumn="1" w:lastColumn="0" w:noHBand="0" w:noVBand="1"/>
      </w:tblPr>
      <w:tblGrid>
        <w:gridCol w:w="4672"/>
        <w:gridCol w:w="4673"/>
      </w:tblGrid>
      <w:tr w:rsidR="00F72DD9" w14:paraId="40A22E0C" w14:textId="77777777" w:rsidTr="00F72DD9">
        <w:trPr>
          <w:ins w:id="205" w:author="Microsoft Office User" w:date="2023-01-26T13:45:00Z"/>
        </w:trPr>
        <w:tc>
          <w:tcPr>
            <w:tcW w:w="4672" w:type="dxa"/>
          </w:tcPr>
          <w:moveToRangeStart w:id="206" w:author="Microsoft Office User" w:date="2023-01-26T13:45:00Z" w:name="move125633172"/>
          <w:p w14:paraId="2012637D" w14:textId="58AB5BB2" w:rsidR="00F72DD9" w:rsidRDefault="00F72DD9" w:rsidP="00BA1511">
            <w:pPr>
              <w:pStyle w:val="NormalWeb"/>
              <w:spacing w:before="0" w:beforeAutospacing="0" w:after="0" w:afterAutospacing="0" w:line="360" w:lineRule="auto"/>
              <w:jc w:val="both"/>
              <w:rPr>
                <w:ins w:id="207" w:author="Microsoft Office User" w:date="2023-01-26T13:45:00Z"/>
              </w:rPr>
            </w:pPr>
            <w:moveTo w:id="208" w:author="Microsoft Office User" w:date="2023-01-26T13:45:00Z">
              <w:r w:rsidRPr="005334FE">
                <w:rPr>
                  <w:color w:val="000000"/>
                  <w:bdr w:val="none" w:sz="0" w:space="0" w:color="auto" w:frame="1"/>
                </w:rPr>
                <w:fldChar w:fldCharType="begin"/>
              </w:r>
              <w:r w:rsidRPr="005334FE">
                <w:rPr>
                  <w:color w:val="000000"/>
                  <w:bdr w:val="none" w:sz="0" w:space="0" w:color="auto" w:frame="1"/>
                </w:rPr>
                <w:instrText xml:space="preserve"> INCLUDEPICTURE "https://lh6.googleusercontent.com/ZL3DqPslYEI4H9fus6jLXfIXmbSpDWY2UT91r1AVKbCAQn_4aF5fx-N8rSJTTgizj48BnQIDLyke87v-nkrqRJkltSh-5FNrYWN1EgDsA0XHskAzeRsD4YsuDgAxGIG2uRgIrb04pKgx2-Tnral2HrtXYE_Nz0Dv2qqqDqSwGaAWTyMWUJYaMbSpwsb8Qw" \* MERGEFORMATINET </w:instrText>
              </w:r>
              <w:r w:rsidRPr="005334FE">
                <w:rPr>
                  <w:color w:val="000000"/>
                  <w:bdr w:val="none" w:sz="0" w:space="0" w:color="auto" w:frame="1"/>
                </w:rPr>
                <w:fldChar w:fldCharType="separate"/>
              </w:r>
              <w:r>
                <w:rPr>
                  <w:color w:val="000000"/>
                  <w:bdr w:val="none" w:sz="0" w:space="0" w:color="auto" w:frame="1"/>
                </w:rPr>
                <w:fldChar w:fldCharType="begin"/>
              </w:r>
              <w:r>
                <w:rPr>
                  <w:color w:val="000000"/>
                  <w:bdr w:val="none" w:sz="0" w:space="0" w:color="auto" w:frame="1"/>
                </w:rPr>
                <w:instrText xml:space="preserve"> INCLUDEPICTURE  "https://lh6.googleusercontent.com/ZL3DqPslYEI4H9fus6jLXfIXmbSpDWY2UT91r1AVKbCAQn_4aF5fx-N8rSJTTgizj48BnQIDLyke87v-nkrqRJkltSh-5FNrYWN1EgDsA0XHskAzeRsD4YsuDgAxGIG2uRgIrb04pKgx2-Tnral2HrtXYE_Nz0Dv2qqqDqSwGaAWTyMWUJYaMbSpwsb8Qw"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40E9AE14" wp14:editId="2F822D60">
                    <wp:extent cx="2781300" cy="1752600"/>
                    <wp:effectExtent l="0" t="0" r="0" b="0"/>
                    <wp:docPr id="2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81300" cy="1752600"/>
                            </a:xfrm>
                            <a:prstGeom prst="rect">
                              <a:avLst/>
                            </a:prstGeom>
                            <a:noFill/>
                            <a:ln>
                              <a:noFill/>
                            </a:ln>
                          </pic:spPr>
                        </pic:pic>
                      </a:graphicData>
                    </a:graphic>
                  </wp:inline>
                </w:drawing>
              </w:r>
              <w:r>
                <w:rPr>
                  <w:color w:val="000000"/>
                  <w:bdr w:val="none" w:sz="0" w:space="0" w:color="auto" w:frame="1"/>
                </w:rPr>
                <w:fldChar w:fldCharType="end"/>
              </w:r>
              <w:r w:rsidRPr="005334FE">
                <w:rPr>
                  <w:color w:val="000000"/>
                  <w:bdr w:val="none" w:sz="0" w:space="0" w:color="auto" w:frame="1"/>
                </w:rPr>
                <w:fldChar w:fldCharType="end"/>
              </w:r>
            </w:moveTo>
            <w:moveToRangeEnd w:id="206"/>
          </w:p>
        </w:tc>
        <w:moveToRangeStart w:id="209" w:author="Microsoft Office User" w:date="2023-01-26T13:46:00Z" w:name="move125633178"/>
        <w:tc>
          <w:tcPr>
            <w:tcW w:w="4673" w:type="dxa"/>
          </w:tcPr>
          <w:p w14:paraId="7C7F746B" w14:textId="5C15B402" w:rsidR="00F72DD9" w:rsidRDefault="00F72DD9" w:rsidP="00BA1511">
            <w:pPr>
              <w:pStyle w:val="NormalWeb"/>
              <w:spacing w:before="0" w:beforeAutospacing="0" w:after="0" w:afterAutospacing="0" w:line="360" w:lineRule="auto"/>
              <w:jc w:val="both"/>
              <w:rPr>
                <w:ins w:id="210" w:author="Microsoft Office User" w:date="2023-01-26T13:45:00Z"/>
              </w:rPr>
            </w:pPr>
            <w:moveTo w:id="211" w:author="Microsoft Office User" w:date="2023-01-26T13:46:00Z">
              <w:r w:rsidRPr="005334FE">
                <w:rPr>
                  <w:color w:val="000000"/>
                  <w:bdr w:val="none" w:sz="0" w:space="0" w:color="auto" w:frame="1"/>
                </w:rPr>
                <w:fldChar w:fldCharType="begin"/>
              </w:r>
              <w:r w:rsidRPr="005334FE">
                <w:rPr>
                  <w:color w:val="000000"/>
                  <w:bdr w:val="none" w:sz="0" w:space="0" w:color="auto" w:frame="1"/>
                </w:rPr>
                <w:instrText xml:space="preserve"> INCLUDEPICTURE "https://lh5.googleusercontent.com/tVim0jS5GPXHt6gvfys15COGVv89ePIFrOvCKgXJAITjCqMFOeP8FkL38gnVcZREwTS48lfNQcq_U8uFzkhS_iuDJ_slKRKoRsJiFF3wtVhKYBLdSZo9XzmWweql2Mik37n3MceWYzTYQ0LUtf7Tj7U_BtjAKh6vATa1KdJNVtqP9r6TH2ASWzH6jjXvkQ" \* MERGEFORMATINET </w:instrText>
              </w:r>
              <w:r w:rsidRPr="005334FE">
                <w:rPr>
                  <w:color w:val="000000"/>
                  <w:bdr w:val="none" w:sz="0" w:space="0" w:color="auto" w:frame="1"/>
                </w:rPr>
                <w:fldChar w:fldCharType="separate"/>
              </w:r>
              <w:r>
                <w:rPr>
                  <w:color w:val="000000"/>
                  <w:bdr w:val="none" w:sz="0" w:space="0" w:color="auto" w:frame="1"/>
                </w:rPr>
                <w:fldChar w:fldCharType="begin"/>
              </w:r>
              <w:r>
                <w:rPr>
                  <w:color w:val="000000"/>
                  <w:bdr w:val="none" w:sz="0" w:space="0" w:color="auto" w:frame="1"/>
                </w:rPr>
                <w:instrText xml:space="preserve"> INCLUDEPICTURE  "https://lh5.googleusercontent.com/tVim0jS5GPXHt6gvfys15COGVv89ePIFrOvCKgXJAITjCqMFOeP8FkL38gnVcZREwTS48lfNQcq_U8uFzkhS_iuDJ_slKRKoRsJiFF3wtVhKYBLdSZo9XzmWweql2Mik37n3MceWYzTYQ0LUtf7Tj7U_BtjAKh6vATa1KdJNVtqP9r6TH2ASWzH6jjXvkQ"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47A78C83" wp14:editId="09E280F2">
                    <wp:extent cx="2578100" cy="1752600"/>
                    <wp:effectExtent l="0" t="0" r="0" b="0"/>
                    <wp:docPr id="28"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8100" cy="1752600"/>
                            </a:xfrm>
                            <a:prstGeom prst="rect">
                              <a:avLst/>
                            </a:prstGeom>
                            <a:noFill/>
                            <a:ln>
                              <a:noFill/>
                            </a:ln>
                          </pic:spPr>
                        </pic:pic>
                      </a:graphicData>
                    </a:graphic>
                  </wp:inline>
                </w:drawing>
              </w:r>
              <w:r>
                <w:rPr>
                  <w:color w:val="000000"/>
                  <w:bdr w:val="none" w:sz="0" w:space="0" w:color="auto" w:frame="1"/>
                </w:rPr>
                <w:fldChar w:fldCharType="end"/>
              </w:r>
              <w:r w:rsidRPr="005334FE">
                <w:rPr>
                  <w:color w:val="000000"/>
                  <w:bdr w:val="none" w:sz="0" w:space="0" w:color="auto" w:frame="1"/>
                </w:rPr>
                <w:fldChar w:fldCharType="end"/>
              </w:r>
            </w:moveTo>
            <w:moveToRangeEnd w:id="209"/>
          </w:p>
        </w:tc>
      </w:tr>
    </w:tbl>
    <w:p w14:paraId="3D9D41CA" w14:textId="77777777" w:rsidR="00F72DD9" w:rsidRPr="005334FE" w:rsidRDefault="00F72DD9" w:rsidP="00BA1511">
      <w:pPr>
        <w:pStyle w:val="NormalWeb"/>
        <w:spacing w:before="0" w:beforeAutospacing="0" w:after="0" w:afterAutospacing="0" w:line="360" w:lineRule="auto"/>
        <w:jc w:val="both"/>
      </w:pPr>
    </w:p>
    <w:moveFromRangeStart w:id="212" w:author="Microsoft Office User" w:date="2023-01-26T13:45:00Z" w:name="move125633172"/>
    <w:p w14:paraId="7C8F765B" w14:textId="2A7CC28F" w:rsidR="00BA1511" w:rsidRDefault="00BA1511" w:rsidP="00BA1511">
      <w:pPr>
        <w:spacing w:line="360" w:lineRule="auto"/>
        <w:jc w:val="center"/>
        <w:rPr>
          <w:color w:val="000000"/>
          <w:bdr w:val="none" w:sz="0" w:space="0" w:color="auto" w:frame="1"/>
        </w:rPr>
      </w:pPr>
      <w:moveFrom w:id="213" w:author="Microsoft Office User" w:date="2023-01-26T13:45:00Z">
        <w:r w:rsidRPr="005334FE" w:rsidDel="00F72DD9">
          <w:rPr>
            <w:color w:val="000000"/>
            <w:bdr w:val="none" w:sz="0" w:space="0" w:color="auto" w:frame="1"/>
          </w:rPr>
          <w:fldChar w:fldCharType="begin"/>
        </w:r>
        <w:r w:rsidRPr="005334FE" w:rsidDel="00F72DD9">
          <w:rPr>
            <w:color w:val="000000"/>
            <w:bdr w:val="none" w:sz="0" w:space="0" w:color="auto" w:frame="1"/>
          </w:rPr>
          <w:instrText xml:space="preserve"> INCLUDEPICTURE "https://lh6.googleusercontent.com/ZL3DqPslYEI4H9fus6jLXfIXmbSpDWY2UT91r1AVKbCAQn_4aF5fx-N8rSJTTgizj48BnQIDLyke87v-nkrqRJkltSh-5FNrYWN1EgDsA0XHskAzeRsD4YsuDgAxGIG2uRgIrb04pKgx2-Tnral2HrtXYE_Nz0Dv2qqqDqSwGaAWTyMWUJYaMbSpwsb8Qw" \* MERGEFORMATINET </w:instrText>
        </w:r>
        <w:r w:rsidRPr="005334FE" w:rsidDel="00F72DD9">
          <w:rPr>
            <w:color w:val="000000"/>
            <w:bdr w:val="none" w:sz="0" w:space="0" w:color="auto" w:frame="1"/>
          </w:rPr>
          <w:fldChar w:fldCharType="separate"/>
        </w:r>
        <w:r w:rsidR="00000000" w:rsidDel="00F72DD9">
          <w:rPr>
            <w:color w:val="000000"/>
            <w:bdr w:val="none" w:sz="0" w:space="0" w:color="auto" w:frame="1"/>
          </w:rPr>
          <w:fldChar w:fldCharType="begin"/>
        </w:r>
        <w:r w:rsidR="00000000" w:rsidDel="00F72DD9">
          <w:rPr>
            <w:color w:val="000000"/>
            <w:bdr w:val="none" w:sz="0" w:space="0" w:color="auto" w:frame="1"/>
          </w:rPr>
          <w:instrText xml:space="preserve"> INCLUDEPICTURE  "https://lh6.googleusercontent.com/ZL3DqPslYEI4H9fus6jLXfIXmbSpDWY2UT91r1AVKbCAQn_4aF5fx-N8rSJTTgizj48BnQIDLyke87v-nkrqRJkltSh-5FNrYWN1EgDsA0XHskAzeRsD4YsuDgAxGIG2uRgIrb04pKgx2-Tnral2HrtXYE_Nz0Dv2qqqDqSwGaAWTyMWUJYaMbSpwsb8Qw" \* MERGEFORMATINET </w:instrText>
        </w:r>
        <w:r w:rsidR="00000000" w:rsidDel="00F72DD9">
          <w:rPr>
            <w:color w:val="000000"/>
            <w:bdr w:val="none" w:sz="0" w:space="0" w:color="auto" w:frame="1"/>
          </w:rPr>
          <w:fldChar w:fldCharType="separate"/>
        </w:r>
        <w:del w:id="214" w:author="Microsoft Office User" w:date="2023-01-26T13:45:00Z">
          <w:r w:rsidR="00D333F1">
            <w:rPr>
              <w:noProof/>
              <w:color w:val="000000"/>
              <w:bdr w:val="none" w:sz="0" w:space="0" w:color="auto" w:frame="1"/>
            </w:rPr>
            <w:pict w14:anchorId="0B3843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alt="" style="width:278.05pt;height:208.95pt;mso-width-percent:0;mso-height-percent:0;mso-width-percent:0;mso-height-percent:0">
                <v:imagedata r:id="rId13" r:href="rId14"/>
              </v:shape>
            </w:pict>
          </w:r>
        </w:del>
        <w:r w:rsidR="00000000" w:rsidDel="00F72DD9">
          <w:rPr>
            <w:color w:val="000000"/>
            <w:bdr w:val="none" w:sz="0" w:space="0" w:color="auto" w:frame="1"/>
          </w:rPr>
          <w:fldChar w:fldCharType="end"/>
        </w:r>
        <w:r w:rsidRPr="005334FE" w:rsidDel="00F72DD9">
          <w:rPr>
            <w:color w:val="000000"/>
            <w:bdr w:val="none" w:sz="0" w:space="0" w:color="auto" w:frame="1"/>
          </w:rPr>
          <w:fldChar w:fldCharType="end"/>
        </w:r>
      </w:moveFrom>
      <w:moveFromRangeEnd w:id="212"/>
    </w:p>
    <w:p w14:paraId="26BC7B7E" w14:textId="4D9ACD71" w:rsidR="00BA1511" w:rsidRDefault="00BA1511" w:rsidP="00BA1511">
      <w:pPr>
        <w:spacing w:line="360" w:lineRule="auto"/>
        <w:jc w:val="center"/>
      </w:pPr>
      <w:r>
        <w:t xml:space="preserve">Рисунок 4.4 </w:t>
      </w:r>
      <w:ins w:id="215" w:author="Microsoft Office User" w:date="2023-01-26T13:46:00Z">
        <w:r w:rsidR="00F72DD9">
          <w:t xml:space="preserve">Распределение разницы состояний открытые и закрытые </w:t>
        </w:r>
      </w:ins>
      <w:ins w:id="216" w:author="Microsoft Office User" w:date="2023-01-26T13:47:00Z">
        <w:r w:rsidR="00F72DD9">
          <w:t>глаза при проведении процедуры перемешивания. Красной линией изображен</w:t>
        </w:r>
      </w:ins>
      <w:ins w:id="217" w:author="Microsoft Office User" w:date="2023-01-26T13:48:00Z">
        <w:r w:rsidR="00F72DD9">
          <w:t xml:space="preserve">а вероятность, </w:t>
        </w:r>
        <w:proofErr w:type="gramStart"/>
        <w:r w:rsidR="00F72DD9">
          <w:lastRenderedPageBreak/>
          <w:t xml:space="preserve">соответствующая </w:t>
        </w:r>
      </w:ins>
      <w:ins w:id="218" w:author="Microsoft Office User" w:date="2023-01-26T13:47:00Z">
        <w:r w:rsidR="00F72DD9">
          <w:t xml:space="preserve"> разност</w:t>
        </w:r>
      </w:ins>
      <w:ins w:id="219" w:author="Microsoft Office User" w:date="2023-01-26T13:48:00Z">
        <w:r w:rsidR="00F72DD9">
          <w:t>и</w:t>
        </w:r>
      </w:ins>
      <w:proofErr w:type="gramEnd"/>
      <w:ins w:id="220" w:author="Microsoft Office User" w:date="2023-01-26T13:47:00Z">
        <w:r w:rsidR="00F72DD9">
          <w:t xml:space="preserve"> вычисленн</w:t>
        </w:r>
      </w:ins>
      <w:ins w:id="221" w:author="Microsoft Office User" w:date="2023-01-26T13:48:00Z">
        <w:r w:rsidR="00F72DD9">
          <w:t>ой</w:t>
        </w:r>
      </w:ins>
      <w:ins w:id="222" w:author="Microsoft Office User" w:date="2023-01-26T13:47:00Z">
        <w:r w:rsidR="00F72DD9">
          <w:t xml:space="preserve"> по реальн</w:t>
        </w:r>
      </w:ins>
      <w:ins w:id="223" w:author="Microsoft Office User" w:date="2023-01-26T13:48:00Z">
        <w:r w:rsidR="00F72DD9">
          <w:t xml:space="preserve">ым данным. </w:t>
        </w:r>
        <w:proofErr w:type="gramStart"/>
        <w:r w:rsidR="00F72DD9">
          <w:t>Черными  -</w:t>
        </w:r>
        <w:proofErr w:type="gramEnd"/>
        <w:r w:rsidR="00F72DD9">
          <w:t xml:space="preserve"> значимости на </w:t>
        </w:r>
      </w:ins>
      <w:proofErr w:type="spellStart"/>
      <w:ins w:id="224" w:author="Microsoft Office User" w:date="2023-01-26T13:49:00Z">
        <w:r w:rsidR="00F72DD9">
          <w:t>общеиспользуемых</w:t>
        </w:r>
        <w:proofErr w:type="spellEnd"/>
        <w:r w:rsidR="00F72DD9">
          <w:t xml:space="preserve"> </w:t>
        </w:r>
      </w:ins>
      <w:ins w:id="225" w:author="Microsoft Office User" w:date="2023-01-26T13:48:00Z">
        <w:r w:rsidR="00F72DD9">
          <w:t>уровн</w:t>
        </w:r>
      </w:ins>
      <w:ins w:id="226" w:author="Microsoft Office User" w:date="2023-01-26T13:49:00Z">
        <w:r w:rsidR="00F72DD9">
          <w:t>ях 2.5</w:t>
        </w:r>
        <w:r w:rsidR="00F72DD9">
          <w:rPr>
            <w:lang w:val="en-US"/>
          </w:rPr>
          <w:t>%</w:t>
        </w:r>
        <w:r w:rsidR="00F72DD9">
          <w:t>, 97.5</w:t>
        </w:r>
        <w:r w:rsidR="00F72DD9">
          <w:rPr>
            <w:lang w:val="en-US"/>
          </w:rPr>
          <w:t>%</w:t>
        </w:r>
        <w:r w:rsidR="00F72DD9">
          <w:t xml:space="preserve"> и 95</w:t>
        </w:r>
        <w:r w:rsidR="00F72DD9">
          <w:rPr>
            <w:lang w:val="en-US"/>
          </w:rPr>
          <w:t>%</w:t>
        </w:r>
      </w:ins>
      <w:ins w:id="227" w:author="Microsoft Office User" w:date="2023-01-26T13:48:00Z">
        <w:r w:rsidR="00F72DD9">
          <w:t xml:space="preserve"> </w:t>
        </w:r>
      </w:ins>
      <w:del w:id="228" w:author="Microsoft Office User" w:date="2023-01-26T13:46:00Z">
        <w:r w:rsidDel="00F72DD9">
          <w:delText>НАЗВАНИЕ</w:delText>
        </w:r>
      </w:del>
    </w:p>
    <w:p w14:paraId="27DA631F" w14:textId="77777777" w:rsidR="00BA1511" w:rsidRDefault="00BA1511" w:rsidP="00BA1511">
      <w:pPr>
        <w:spacing w:line="360" w:lineRule="auto"/>
        <w:jc w:val="center"/>
      </w:pPr>
    </w:p>
    <w:p w14:paraId="001967A5" w14:textId="11F478B1" w:rsidR="00BA1511" w:rsidRPr="005334FE" w:rsidDel="00F72DD9" w:rsidRDefault="00BA1511" w:rsidP="00BA1511">
      <w:pPr>
        <w:pStyle w:val="NormalWeb"/>
        <w:spacing w:before="0" w:beforeAutospacing="0" w:after="0" w:afterAutospacing="0" w:line="360" w:lineRule="auto"/>
        <w:jc w:val="both"/>
        <w:rPr>
          <w:moveFrom w:id="229" w:author="Microsoft Office User" w:date="2023-01-26T13:50:00Z"/>
        </w:rPr>
      </w:pPr>
      <w:moveFromRangeStart w:id="230" w:author="Microsoft Office User" w:date="2023-01-26T13:50:00Z" w:name="move125633423"/>
      <w:moveFrom w:id="231" w:author="Microsoft Office User" w:date="2023-01-26T13:50:00Z">
        <w:r w:rsidDel="00F72DD9">
          <w:rPr>
            <w:color w:val="000000"/>
          </w:rPr>
          <w:t>Другой пример для отведений</w:t>
        </w:r>
        <w:r w:rsidRPr="005334FE" w:rsidDel="00F72DD9">
          <w:rPr>
            <w:color w:val="000000"/>
          </w:rPr>
          <w:t xml:space="preserve"> Cz/Pz</w:t>
        </w:r>
        <w:r w:rsidDel="00F72DD9">
          <w:rPr>
            <w:color w:val="000000"/>
          </w:rPr>
          <w:t xml:space="preserve"> и когерентности ЭЭГ в дельта диапазоне представлен на рисунке 4.5. Н</w:t>
        </w:r>
        <w:r w:rsidRPr="005334FE" w:rsidDel="00F72DD9">
          <w:rPr>
            <w:color w:val="000000"/>
          </w:rPr>
          <w:t xml:space="preserve">аблюдаемое среднее лежит внутри полученного распределения, </w:t>
        </w:r>
        <w:r w:rsidDel="00F72DD9">
          <w:rPr>
            <w:color w:val="000000"/>
          </w:rPr>
          <w:t>а значит здесь разница значений когерентности</w:t>
        </w:r>
        <w:r w:rsidRPr="005334FE" w:rsidDel="00F72DD9">
          <w:rPr>
            <w:color w:val="000000"/>
          </w:rPr>
          <w:t xml:space="preserve"> можно считать незначительной</w:t>
        </w:r>
        <w:r w:rsidDel="00F72DD9">
          <w:rPr>
            <w:color w:val="000000"/>
          </w:rPr>
          <w:t xml:space="preserve"> и статистически незначимой</w:t>
        </w:r>
        <w:r w:rsidRPr="005334FE" w:rsidDel="00F72DD9">
          <w:rPr>
            <w:color w:val="000000"/>
          </w:rPr>
          <w:t>. </w:t>
        </w:r>
      </w:moveFrom>
    </w:p>
    <w:moveFromRangeEnd w:id="230"/>
    <w:p w14:paraId="69A9CE13" w14:textId="77777777" w:rsidR="00BA1511" w:rsidRPr="005334FE" w:rsidRDefault="00BA1511" w:rsidP="00BA1511">
      <w:pPr>
        <w:spacing w:line="360" w:lineRule="auto"/>
        <w:jc w:val="center"/>
      </w:pPr>
    </w:p>
    <w:p w14:paraId="3253A464" w14:textId="6DF1F7C7" w:rsidR="00BA1511" w:rsidRPr="00F72DD9" w:rsidDel="00F72DD9" w:rsidRDefault="00F72DD9" w:rsidP="00F72DD9">
      <w:pPr>
        <w:pStyle w:val="NormalWeb"/>
        <w:spacing w:before="0" w:beforeAutospacing="0" w:after="0" w:afterAutospacing="0" w:line="360" w:lineRule="auto"/>
        <w:rPr>
          <w:del w:id="232" w:author="Microsoft Office User" w:date="2023-01-26T13:50:00Z"/>
          <w:b/>
          <w:bCs/>
          <w:color w:val="000000"/>
          <w:bdr w:val="none" w:sz="0" w:space="0" w:color="auto" w:frame="1"/>
          <w:rPrChange w:id="233" w:author="Microsoft Office User" w:date="2023-01-26T13:54:00Z">
            <w:rPr>
              <w:del w:id="234" w:author="Microsoft Office User" w:date="2023-01-26T13:50:00Z"/>
              <w:color w:val="000000"/>
              <w:bdr w:val="none" w:sz="0" w:space="0" w:color="auto" w:frame="1"/>
            </w:rPr>
          </w:rPrChange>
        </w:rPr>
      </w:pPr>
      <w:ins w:id="235" w:author="Microsoft Office User" w:date="2023-01-26T13:51:00Z">
        <w:r w:rsidRPr="00F72DD9">
          <w:rPr>
            <w:b/>
            <w:bCs/>
            <w:color w:val="000000"/>
            <w:bdr w:val="none" w:sz="0" w:space="0" w:color="auto" w:frame="1"/>
            <w:rPrChange w:id="236" w:author="Microsoft Office User" w:date="2023-01-26T13:54:00Z">
              <w:rPr>
                <w:color w:val="000000"/>
                <w:bdr w:val="none" w:sz="0" w:space="0" w:color="auto" w:frame="1"/>
              </w:rPr>
            </w:rPrChange>
          </w:rPr>
          <w:t>Карты распределений значимых различий для подгрупп разных размеров.</w:t>
        </w:r>
      </w:ins>
      <w:moveFromRangeStart w:id="237" w:author="Microsoft Office User" w:date="2023-01-26T13:46:00Z" w:name="move125633178"/>
      <w:moveFrom w:id="238" w:author="Microsoft Office User" w:date="2023-01-26T13:46:00Z">
        <w:r w:rsidR="00BA1511" w:rsidRPr="00F72DD9" w:rsidDel="00F72DD9">
          <w:rPr>
            <w:b/>
            <w:bCs/>
            <w:color w:val="000000"/>
            <w:bdr w:val="none" w:sz="0" w:space="0" w:color="auto" w:frame="1"/>
            <w:rPrChange w:id="239" w:author="Microsoft Office User" w:date="2023-01-26T13:54:00Z">
              <w:rPr>
                <w:color w:val="000000"/>
                <w:bdr w:val="none" w:sz="0" w:space="0" w:color="auto" w:frame="1"/>
              </w:rPr>
            </w:rPrChange>
          </w:rPr>
          <w:fldChar w:fldCharType="begin"/>
        </w:r>
        <w:r w:rsidR="00BA1511" w:rsidRPr="00F72DD9" w:rsidDel="00F72DD9">
          <w:rPr>
            <w:b/>
            <w:bCs/>
            <w:color w:val="000000"/>
            <w:bdr w:val="none" w:sz="0" w:space="0" w:color="auto" w:frame="1"/>
            <w:rPrChange w:id="240" w:author="Microsoft Office User" w:date="2023-01-26T13:54:00Z">
              <w:rPr>
                <w:color w:val="000000"/>
                <w:bdr w:val="none" w:sz="0" w:space="0" w:color="auto" w:frame="1"/>
              </w:rPr>
            </w:rPrChange>
          </w:rPr>
          <w:instrText xml:space="preserve"> INCLUDEPICTURE "https://lh5.googleusercontent.com/tVim0jS5GPXHt6gvfys15COGVv89ePIFrOvCKgXJAITjCqMFOeP8FkL38gnVcZREwTS48lfNQcq_U8uFzkhS_iuDJ_slKRKoRsJiFF3wtVhKYBLdSZo9XzmWweql2Mik37n3MceWYzTYQ0LUtf7Tj7U_BtjAKh6vATa1KdJNVtqP9r6TH2ASWzH6jjXvkQ" \* MERGEFORMATINET </w:instrText>
        </w:r>
        <w:r w:rsidR="00BA1511" w:rsidRPr="00F72DD9" w:rsidDel="00F72DD9">
          <w:rPr>
            <w:b/>
            <w:bCs/>
            <w:color w:val="000000"/>
            <w:bdr w:val="none" w:sz="0" w:space="0" w:color="auto" w:frame="1"/>
            <w:rPrChange w:id="241" w:author="Microsoft Office User" w:date="2023-01-26T13:54:00Z">
              <w:rPr>
                <w:color w:val="000000"/>
                <w:bdr w:val="none" w:sz="0" w:space="0" w:color="auto" w:frame="1"/>
              </w:rPr>
            </w:rPrChange>
          </w:rPr>
          <w:fldChar w:fldCharType="separate"/>
        </w:r>
        <w:r w:rsidR="00000000" w:rsidRPr="00F72DD9" w:rsidDel="00F72DD9">
          <w:rPr>
            <w:b/>
            <w:bCs/>
            <w:color w:val="000000"/>
            <w:bdr w:val="none" w:sz="0" w:space="0" w:color="auto" w:frame="1"/>
            <w:rPrChange w:id="242" w:author="Microsoft Office User" w:date="2023-01-26T13:54:00Z">
              <w:rPr>
                <w:color w:val="000000"/>
                <w:bdr w:val="none" w:sz="0" w:space="0" w:color="auto" w:frame="1"/>
              </w:rPr>
            </w:rPrChange>
          </w:rPr>
          <w:fldChar w:fldCharType="begin"/>
        </w:r>
        <w:r w:rsidR="00000000" w:rsidRPr="00F72DD9" w:rsidDel="00F72DD9">
          <w:rPr>
            <w:b/>
            <w:bCs/>
            <w:color w:val="000000"/>
            <w:bdr w:val="none" w:sz="0" w:space="0" w:color="auto" w:frame="1"/>
            <w:rPrChange w:id="243" w:author="Microsoft Office User" w:date="2023-01-26T13:54:00Z">
              <w:rPr>
                <w:color w:val="000000"/>
                <w:bdr w:val="none" w:sz="0" w:space="0" w:color="auto" w:frame="1"/>
              </w:rPr>
            </w:rPrChange>
          </w:rPr>
          <w:instrText xml:space="preserve"> INCLUDEPICTURE  "https://lh5.googleusercontent.com/tVim0jS5GPXHt6gvfys15COGVv89ePIFrOvCKgXJAITjCqMFOeP8FkL38gnVcZREwTS48lfNQcq_U8uFzkhS_iuDJ_slKRKoRsJiFF3wtVhKYBLdSZo9XzmWweql2Mik37n3MceWYzTYQ0LUtf7Tj7U_BtjAKh6vATa1KdJNVtqP9r6TH2ASWzH6jjXvkQ" \* MERGEFORMATINET </w:instrText>
        </w:r>
        <w:r w:rsidR="00000000" w:rsidRPr="00F72DD9" w:rsidDel="00F72DD9">
          <w:rPr>
            <w:b/>
            <w:bCs/>
            <w:color w:val="000000"/>
            <w:bdr w:val="none" w:sz="0" w:space="0" w:color="auto" w:frame="1"/>
            <w:rPrChange w:id="244" w:author="Microsoft Office User" w:date="2023-01-26T13:54:00Z">
              <w:rPr>
                <w:color w:val="000000"/>
                <w:bdr w:val="none" w:sz="0" w:space="0" w:color="auto" w:frame="1"/>
              </w:rPr>
            </w:rPrChange>
          </w:rPr>
          <w:fldChar w:fldCharType="separate"/>
        </w:r>
        <w:del w:id="245" w:author="Microsoft Office User" w:date="2023-01-26T13:46:00Z">
          <w:r w:rsidR="00D333F1" w:rsidRPr="00D333F1">
            <w:rPr>
              <w:b/>
              <w:noProof/>
              <w:color w:val="000000"/>
              <w:bdr w:val="none" w:sz="0" w:space="0" w:color="auto" w:frame="1"/>
            </w:rPr>
            <w:pict w14:anchorId="08927481">
              <v:shape id="_x0000_i1046" type="#_x0000_t75" alt="" style="width:284.05pt;height:208.95pt;mso-width-percent:0;mso-height-percent:0;mso-width-percent:0;mso-height-percent:0">
                <v:imagedata r:id="rId15" r:href="rId16"/>
              </v:shape>
            </w:pict>
          </w:r>
        </w:del>
        <w:r w:rsidR="00000000" w:rsidRPr="00F72DD9" w:rsidDel="00F72DD9">
          <w:rPr>
            <w:b/>
            <w:bCs/>
            <w:color w:val="000000"/>
            <w:bdr w:val="none" w:sz="0" w:space="0" w:color="auto" w:frame="1"/>
            <w:rPrChange w:id="246" w:author="Microsoft Office User" w:date="2023-01-26T13:54:00Z">
              <w:rPr>
                <w:color w:val="000000"/>
                <w:bdr w:val="none" w:sz="0" w:space="0" w:color="auto" w:frame="1"/>
              </w:rPr>
            </w:rPrChange>
          </w:rPr>
          <w:fldChar w:fldCharType="end"/>
        </w:r>
        <w:r w:rsidR="00BA1511" w:rsidRPr="00F72DD9" w:rsidDel="00F72DD9">
          <w:rPr>
            <w:b/>
            <w:bCs/>
            <w:color w:val="000000"/>
            <w:bdr w:val="none" w:sz="0" w:space="0" w:color="auto" w:frame="1"/>
            <w:rPrChange w:id="247" w:author="Microsoft Office User" w:date="2023-01-26T13:54:00Z">
              <w:rPr>
                <w:color w:val="000000"/>
                <w:bdr w:val="none" w:sz="0" w:space="0" w:color="auto" w:frame="1"/>
              </w:rPr>
            </w:rPrChange>
          </w:rPr>
          <w:fldChar w:fldCharType="end"/>
        </w:r>
      </w:moveFrom>
      <w:moveFromRangeEnd w:id="237"/>
    </w:p>
    <w:p w14:paraId="76BB6F5F" w14:textId="66877CD5" w:rsidR="00F72DD9" w:rsidRDefault="00F72DD9" w:rsidP="00F72DD9">
      <w:pPr>
        <w:pStyle w:val="NormalWeb"/>
        <w:spacing w:before="0" w:beforeAutospacing="0" w:after="0" w:afterAutospacing="0" w:line="360" w:lineRule="auto"/>
        <w:rPr>
          <w:ins w:id="248" w:author="Microsoft Office User" w:date="2023-01-26T13:51:00Z"/>
          <w:color w:val="000000"/>
          <w:bdr w:val="none" w:sz="0" w:space="0" w:color="auto" w:frame="1"/>
        </w:rPr>
      </w:pPr>
    </w:p>
    <w:p w14:paraId="76CCEA17" w14:textId="09D47855" w:rsidR="00F72DD9" w:rsidRDefault="00F72DD9" w:rsidP="00F72DD9">
      <w:pPr>
        <w:pStyle w:val="NormalWeb"/>
        <w:spacing w:before="0" w:beforeAutospacing="0" w:after="0" w:afterAutospacing="0" w:line="360" w:lineRule="auto"/>
        <w:rPr>
          <w:ins w:id="249" w:author="Microsoft Office User" w:date="2023-01-26T13:51:00Z"/>
          <w:color w:val="000000"/>
          <w:bdr w:val="none" w:sz="0" w:space="0" w:color="auto" w:frame="1"/>
        </w:rPr>
      </w:pPr>
    </w:p>
    <w:p w14:paraId="3718FEC4" w14:textId="5B96C4FD" w:rsidR="00F72DD9" w:rsidRDefault="00F72DD9" w:rsidP="00F72DD9">
      <w:pPr>
        <w:pStyle w:val="NormalWeb"/>
        <w:spacing w:before="0" w:beforeAutospacing="0" w:after="0" w:afterAutospacing="0" w:line="360" w:lineRule="auto"/>
        <w:rPr>
          <w:ins w:id="250" w:author="Microsoft Office User" w:date="2023-01-26T13:51:00Z"/>
          <w:color w:val="000000"/>
          <w:bdr w:val="none" w:sz="0" w:space="0" w:color="auto" w:frame="1"/>
        </w:rPr>
        <w:pPrChange w:id="251" w:author="Microsoft Office User" w:date="2023-01-26T13:51:00Z">
          <w:pPr>
            <w:pStyle w:val="NormalWeb"/>
            <w:spacing w:before="0" w:beforeAutospacing="0" w:after="0" w:afterAutospacing="0" w:line="360" w:lineRule="auto"/>
            <w:jc w:val="center"/>
          </w:pPr>
        </w:pPrChange>
      </w:pPr>
      <w:ins w:id="252" w:author="Microsoft Office User" w:date="2023-01-26T13:51:00Z">
        <w:r>
          <w:rPr>
            <w:color w:val="000000"/>
            <w:bdr w:val="none" w:sz="0" w:space="0" w:color="auto" w:frame="1"/>
          </w:rPr>
          <w:t>Также</w:t>
        </w:r>
      </w:ins>
      <w:ins w:id="253" w:author="Microsoft Office User" w:date="2023-01-26T13:52:00Z">
        <w:r>
          <w:rPr>
            <w:color w:val="000000"/>
            <w:bdr w:val="none" w:sz="0" w:space="0" w:color="auto" w:frame="1"/>
          </w:rPr>
          <w:t xml:space="preserve">, для сравнения с предыдущими </w:t>
        </w:r>
        <w:proofErr w:type="gramStart"/>
        <w:r>
          <w:rPr>
            <w:color w:val="000000"/>
            <w:bdr w:val="none" w:sz="0" w:space="0" w:color="auto" w:frame="1"/>
          </w:rPr>
          <w:t>результатами</w:t>
        </w:r>
      </w:ins>
      <w:ins w:id="254" w:author="Microsoft Office User" w:date="2023-01-26T15:53:00Z">
        <w:r>
          <w:rPr>
            <w:color w:val="000000"/>
            <w:bdr w:val="none" w:sz="0" w:space="0" w:color="auto" w:frame="1"/>
          </w:rPr>
          <w:t>,</w:t>
        </w:r>
      </w:ins>
      <w:ins w:id="255" w:author="Microsoft Office User" w:date="2023-01-26T13:52:00Z">
        <w:r>
          <w:rPr>
            <w:color w:val="000000"/>
            <w:bdr w:val="none" w:sz="0" w:space="0" w:color="auto" w:frame="1"/>
          </w:rPr>
          <w:t xml:space="preserve"> </w:t>
        </w:r>
      </w:ins>
      <w:ins w:id="256" w:author="Microsoft Office User" w:date="2023-01-26T13:51:00Z">
        <w:r>
          <w:rPr>
            <w:color w:val="000000"/>
            <w:bdr w:val="none" w:sz="0" w:space="0" w:color="auto" w:frame="1"/>
          </w:rPr>
          <w:t xml:space="preserve"> были</w:t>
        </w:r>
        <w:proofErr w:type="gramEnd"/>
        <w:r>
          <w:rPr>
            <w:color w:val="000000"/>
            <w:bdr w:val="none" w:sz="0" w:space="0" w:color="auto" w:frame="1"/>
          </w:rPr>
          <w:t xml:space="preserve"> получены</w:t>
        </w:r>
      </w:ins>
      <w:ins w:id="257" w:author="Microsoft Office User" w:date="2023-01-26T13:52:00Z">
        <w:r>
          <w:rPr>
            <w:color w:val="000000"/>
            <w:bdr w:val="none" w:sz="0" w:space="0" w:color="auto" w:frame="1"/>
          </w:rPr>
          <w:t xml:space="preserve"> примеры</w:t>
        </w:r>
      </w:ins>
      <w:ins w:id="258" w:author="Microsoft Office User" w:date="2023-01-26T13:51:00Z">
        <w:r>
          <w:rPr>
            <w:color w:val="000000"/>
            <w:bdr w:val="none" w:sz="0" w:space="0" w:color="auto" w:frame="1"/>
          </w:rPr>
          <w:t xml:space="preserve"> </w:t>
        </w:r>
      </w:ins>
      <w:ins w:id="259" w:author="Microsoft Office User" w:date="2023-01-26T13:52:00Z">
        <w:r>
          <w:rPr>
            <w:color w:val="000000"/>
            <w:bdr w:val="none" w:sz="0" w:space="0" w:color="auto" w:frame="1"/>
          </w:rPr>
          <w:t>карт распределений для подгрупп</w:t>
        </w:r>
      </w:ins>
      <w:ins w:id="260" w:author="Microsoft Office User" w:date="2023-01-26T13:53:00Z">
        <w:r>
          <w:rPr>
            <w:color w:val="000000"/>
            <w:bdr w:val="none" w:sz="0" w:space="0" w:color="auto" w:frame="1"/>
          </w:rPr>
          <w:t xml:space="preserve"> с разными размерами выборки. В случае с </w:t>
        </w:r>
        <w:proofErr w:type="spellStart"/>
        <w:r>
          <w:rPr>
            <w:color w:val="000000"/>
            <w:bdr w:val="none" w:sz="0" w:space="0" w:color="auto" w:frame="1"/>
          </w:rPr>
          <w:t>подвыборкой</w:t>
        </w:r>
        <w:proofErr w:type="spellEnd"/>
        <w:r>
          <w:rPr>
            <w:color w:val="000000"/>
            <w:bdr w:val="none" w:sz="0" w:space="0" w:color="auto" w:frame="1"/>
          </w:rPr>
          <w:t xml:space="preserve"> большого </w:t>
        </w:r>
        <w:proofErr w:type="gramStart"/>
        <w:r>
          <w:rPr>
            <w:color w:val="000000"/>
            <w:bdr w:val="none" w:sz="0" w:space="0" w:color="auto" w:frame="1"/>
          </w:rPr>
          <w:t>размера  -</w:t>
        </w:r>
        <w:proofErr w:type="gramEnd"/>
        <w:r>
          <w:rPr>
            <w:color w:val="000000"/>
            <w:bdr w:val="none" w:sz="0" w:space="0" w:color="auto" w:frame="1"/>
          </w:rPr>
          <w:t xml:space="preserve"> результат получился очень похожий, однако на малых </w:t>
        </w:r>
        <w:proofErr w:type="spellStart"/>
        <w:r>
          <w:rPr>
            <w:color w:val="000000"/>
            <w:bdr w:val="none" w:sz="0" w:space="0" w:color="auto" w:frame="1"/>
          </w:rPr>
          <w:t>подвыборках</w:t>
        </w:r>
        <w:proofErr w:type="spellEnd"/>
        <w:r>
          <w:rPr>
            <w:color w:val="000000"/>
            <w:bdr w:val="none" w:sz="0" w:space="0" w:color="auto" w:frame="1"/>
          </w:rPr>
          <w:t xml:space="preserve"> результат оказался </w:t>
        </w:r>
      </w:ins>
      <w:ins w:id="261" w:author="Microsoft Office User" w:date="2023-01-26T15:53:00Z">
        <w:r>
          <w:rPr>
            <w:color w:val="000000"/>
            <w:bdr w:val="none" w:sz="0" w:space="0" w:color="auto" w:frame="1"/>
          </w:rPr>
          <w:t>нестабильным</w:t>
        </w:r>
      </w:ins>
    </w:p>
    <w:p w14:paraId="13ED2D03" w14:textId="138265A5" w:rsidR="00F72DD9" w:rsidRDefault="00F72DD9" w:rsidP="00F72DD9">
      <w:pPr>
        <w:pStyle w:val="NormalWeb"/>
        <w:spacing w:before="0" w:beforeAutospacing="0" w:after="0" w:afterAutospacing="0" w:line="360" w:lineRule="auto"/>
        <w:rPr>
          <w:ins w:id="262" w:author="Microsoft Office User" w:date="2023-01-26T13:54:00Z"/>
          <w:color w:val="000000"/>
          <w:bdr w:val="none" w:sz="0" w:space="0" w:color="auto" w:frame="1"/>
        </w:rPr>
      </w:pPr>
    </w:p>
    <w:p w14:paraId="0C821D12" w14:textId="65C63A80" w:rsidR="00F72DD9" w:rsidRDefault="00F72DD9" w:rsidP="00F72DD9">
      <w:pPr>
        <w:pStyle w:val="NormalWeb"/>
        <w:spacing w:before="0" w:beforeAutospacing="0" w:after="0" w:afterAutospacing="0" w:line="360" w:lineRule="auto"/>
        <w:rPr>
          <w:ins w:id="263" w:author="Microsoft Office User" w:date="2023-01-26T13:54:00Z"/>
          <w:color w:val="000000"/>
          <w:bdr w:val="none" w:sz="0" w:space="0" w:color="auto" w:frame="1"/>
        </w:rPr>
      </w:pPr>
    </w:p>
    <w:p w14:paraId="14E73B03" w14:textId="77777777" w:rsidR="00F72DD9" w:rsidRDefault="00F72DD9" w:rsidP="00F72DD9">
      <w:pPr>
        <w:pStyle w:val="NormalWeb"/>
        <w:spacing w:before="0" w:beforeAutospacing="0" w:after="0" w:afterAutospacing="0" w:line="360" w:lineRule="auto"/>
        <w:rPr>
          <w:ins w:id="264" w:author="Microsoft Office User" w:date="2023-01-26T13:55:00Z"/>
          <w:rFonts w:ascii="Arial" w:hAnsi="Arial" w:cs="Arial"/>
          <w:color w:val="000000"/>
          <w:bdr w:val="none" w:sz="0" w:space="0" w:color="auto" w:frame="1"/>
        </w:rPr>
      </w:pPr>
    </w:p>
    <w:p w14:paraId="6623FBCC" w14:textId="77777777" w:rsidR="00F72DD9" w:rsidRDefault="00F72DD9" w:rsidP="00F72DD9">
      <w:pPr>
        <w:pStyle w:val="NormalWeb"/>
        <w:spacing w:before="0" w:beforeAutospacing="0" w:after="0" w:afterAutospacing="0" w:line="360" w:lineRule="auto"/>
        <w:rPr>
          <w:ins w:id="265" w:author="Microsoft Office User" w:date="2023-01-26T13:55:00Z"/>
          <w:rFonts w:ascii="Arial" w:hAnsi="Arial" w:cs="Arial"/>
          <w:color w:val="000000"/>
          <w:bdr w:val="none" w:sz="0" w:space="0" w:color="auto" w:frame="1"/>
        </w:rPr>
      </w:pPr>
    </w:p>
    <w:p w14:paraId="59245D43" w14:textId="77777777" w:rsidR="00F72DD9" w:rsidRDefault="00F72DD9" w:rsidP="00F72DD9">
      <w:pPr>
        <w:pStyle w:val="NormalWeb"/>
        <w:spacing w:before="0" w:beforeAutospacing="0" w:after="0" w:afterAutospacing="0" w:line="360" w:lineRule="auto"/>
        <w:rPr>
          <w:ins w:id="266" w:author="Microsoft Office User" w:date="2023-01-26T13:55:00Z"/>
          <w:rFonts w:ascii="Arial" w:hAnsi="Arial" w:cs="Arial"/>
          <w:color w:val="000000"/>
          <w:bdr w:val="none" w:sz="0" w:space="0" w:color="auto" w:frame="1"/>
        </w:rPr>
      </w:pPr>
    </w:p>
    <w:p w14:paraId="7163DC10" w14:textId="293F31EA" w:rsidR="00F72DD9" w:rsidRPr="00F72DD9" w:rsidRDefault="00F72DD9" w:rsidP="00F72DD9">
      <w:pPr>
        <w:pStyle w:val="NormalWeb"/>
        <w:spacing w:before="0" w:beforeAutospacing="0" w:after="0" w:afterAutospacing="0" w:line="360" w:lineRule="auto"/>
        <w:rPr>
          <w:ins w:id="267" w:author="Microsoft Office User" w:date="2023-01-26T13:56:00Z"/>
          <w:rFonts w:ascii="Arial" w:hAnsi="Arial" w:cs="Arial"/>
          <w:color w:val="000000"/>
          <w:bdr w:val="none" w:sz="0" w:space="0" w:color="auto" w:frame="1"/>
        </w:rPr>
      </w:pPr>
      <w:ins w:id="268" w:author="Microsoft Office User" w:date="2023-01-26T13:55:00Z">
        <w:r>
          <w:rPr>
            <w:noProof/>
            <w:color w:val="000000"/>
          </w:rPr>
          <mc:AlternateContent>
            <mc:Choice Requires="wps">
              <w:drawing>
                <wp:anchor distT="0" distB="0" distL="114300" distR="114300" simplePos="0" relativeHeight="251660288" behindDoc="0" locked="0" layoutInCell="1" allowOverlap="1" wp14:anchorId="13C11760" wp14:editId="27D73953">
                  <wp:simplePos x="0" y="0"/>
                  <wp:positionH relativeFrom="column">
                    <wp:posOffset>-635</wp:posOffset>
                  </wp:positionH>
                  <wp:positionV relativeFrom="paragraph">
                    <wp:posOffset>85725</wp:posOffset>
                  </wp:positionV>
                  <wp:extent cx="787400" cy="444500"/>
                  <wp:effectExtent l="0" t="0" r="12700" b="12700"/>
                  <wp:wrapNone/>
                  <wp:docPr id="32" name="Text Box 32"/>
                  <wp:cNvGraphicFramePr/>
                  <a:graphic xmlns:a="http://schemas.openxmlformats.org/drawingml/2006/main">
                    <a:graphicData uri="http://schemas.microsoft.com/office/word/2010/wordprocessingShape">
                      <wps:wsp>
                        <wps:cNvSpPr txBox="1"/>
                        <wps:spPr>
                          <a:xfrm>
                            <a:off x="0" y="0"/>
                            <a:ext cx="787400" cy="444500"/>
                          </a:xfrm>
                          <a:prstGeom prst="rect">
                            <a:avLst/>
                          </a:prstGeom>
                          <a:solidFill>
                            <a:schemeClr val="lt1"/>
                          </a:solidFill>
                          <a:ln w="6350">
                            <a:solidFill>
                              <a:prstClr val="black"/>
                            </a:solidFill>
                          </a:ln>
                        </wps:spPr>
                        <wps:txbx>
                          <w:txbxContent>
                            <w:p w14:paraId="5B80D012" w14:textId="3AA055FD" w:rsidR="00F72DD9" w:rsidRPr="00F72DD9" w:rsidRDefault="00F72DD9">
                              <w:pPr>
                                <w:rPr>
                                  <w:lang w:val="en-US"/>
                                  <w:rPrChange w:id="269" w:author="Microsoft Office User" w:date="2023-01-26T13:55:00Z">
                                    <w:rPr/>
                                  </w:rPrChange>
                                </w:rPr>
                              </w:pPr>
                              <w:ins w:id="270" w:author="Microsoft Office User" w:date="2023-01-26T13:55:00Z">
                                <w:r>
                                  <w:rPr>
                                    <w:lang w:val="en-US"/>
                                  </w:rPr>
                                  <w:t>N=30</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C11760" id="_x0000_t202" coordsize="21600,21600" o:spt="202" path="m,l,21600r21600,l21600,xe">
                  <v:stroke joinstyle="miter"/>
                  <v:path gradientshapeok="t" o:connecttype="rect"/>
                </v:shapetype>
                <v:shape id="Text Box 32" o:spid="_x0000_s1026" type="#_x0000_t202" style="position:absolute;margin-left:-.05pt;margin-top:6.75pt;width:62pt;height: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" fillcolor="white [3201]" strokeweight=".5pt">
                  <v:textbox>
                    <w:txbxContent>
                      <w:p w14:paraId="5B80D012" w14:textId="3AA055FD" w:rsidR="00F72DD9" w:rsidRPr="00F72DD9" w:rsidRDefault="00F72DD9">
                        <w:pPr>
                          <w:rPr>
                            <w:lang w:val="en-US"/>
                            <w:rPrChange w:id="271" w:author="Microsoft Office User" w:date="2023-01-26T13:55:00Z">
                              <w:rPr/>
                            </w:rPrChange>
                          </w:rPr>
                        </w:pPr>
                        <w:ins w:id="272" w:author="Microsoft Office User" w:date="2023-01-26T13:55:00Z">
                          <w:r>
                            <w:rPr>
                              <w:lang w:val="en-US"/>
                            </w:rPr>
                            <w:t>N=30</w:t>
                          </w:r>
                        </w:ins>
                      </w:p>
                    </w:txbxContent>
                  </v:textbox>
                </v:shape>
              </w:pict>
            </mc:Fallback>
          </mc:AlternateContent>
        </w:r>
      </w:ins>
      <w:ins w:id="273" w:author="Microsoft Office User" w:date="2023-01-26T13:56:00Z">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"https://lh4.googleusercontent.com/w2emRoUJLajwCs1umViWz_yxIBdY3Q_o8Yf41rLJcyDiqjU9Fbs0HJypod8gHhsckOm6l7Xu0gRFLNO5hem_veEdJIVYYr3K60x9JINX9JPahK6daIDXm9vaBaTdJR-qf7T1DzyBE8lpbnVkMmgQh_wm4DjO4YOkSqTH8CI5bBs-isNjQIqW-CyXrbIeMA"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1A27E5B7" wp14:editId="66F7D5BC">
              <wp:extent cx="5803900" cy="157955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10240" cy="1581279"/>
                      </a:xfrm>
                      <a:prstGeom prst="rect">
                        <a:avLst/>
                      </a:prstGeom>
                      <a:noFill/>
                      <a:ln>
                        <a:noFill/>
                      </a:ln>
                    </pic:spPr>
                  </pic:pic>
                </a:graphicData>
              </a:graphic>
            </wp:inline>
          </w:drawing>
        </w:r>
        <w:r>
          <w:rPr>
            <w:rFonts w:ascii="Arial" w:hAnsi="Arial" w:cs="Arial"/>
            <w:color w:val="000000"/>
            <w:bdr w:val="none" w:sz="0" w:space="0" w:color="auto" w:frame="1"/>
          </w:rPr>
          <w:fldChar w:fldCharType="end"/>
        </w:r>
      </w:ins>
    </w:p>
    <w:p w14:paraId="7924114D" w14:textId="4BB83238" w:rsidR="00F72DD9" w:rsidRDefault="00F72DD9" w:rsidP="00F72DD9">
      <w:pPr>
        <w:pStyle w:val="NormalWeb"/>
        <w:spacing w:before="0" w:beforeAutospacing="0" w:after="0" w:afterAutospacing="0" w:line="360" w:lineRule="auto"/>
        <w:rPr>
          <w:ins w:id="274" w:author="Microsoft Office User" w:date="2023-01-26T13:56:00Z"/>
          <w:rFonts w:ascii="Arial" w:hAnsi="Arial" w:cs="Arial"/>
          <w:color w:val="000000"/>
          <w:bdr w:val="none" w:sz="0" w:space="0" w:color="auto" w:frame="1"/>
        </w:rPr>
      </w:pPr>
      <w:ins w:id="275" w:author="Microsoft Office User" w:date="2023-01-26T13:56:00Z">
        <w:r>
          <w:rPr>
            <w:noProof/>
            <w:color w:val="000000"/>
          </w:rPr>
          <mc:AlternateContent>
            <mc:Choice Requires="wps">
              <w:drawing>
                <wp:anchor distT="0" distB="0" distL="114300" distR="114300" simplePos="0" relativeHeight="251662336" behindDoc="0" locked="0" layoutInCell="1" allowOverlap="1" wp14:anchorId="3113345F" wp14:editId="5A9C414F">
                  <wp:simplePos x="0" y="0"/>
                  <wp:positionH relativeFrom="column">
                    <wp:posOffset>-635</wp:posOffset>
                  </wp:positionH>
                  <wp:positionV relativeFrom="paragraph">
                    <wp:posOffset>311785</wp:posOffset>
                  </wp:positionV>
                  <wp:extent cx="787400" cy="342900"/>
                  <wp:effectExtent l="0" t="0" r="12700" b="12700"/>
                  <wp:wrapNone/>
                  <wp:docPr id="34" name="Text Box 34"/>
                  <wp:cNvGraphicFramePr/>
                  <a:graphic xmlns:a="http://schemas.openxmlformats.org/drawingml/2006/main">
                    <a:graphicData uri="http://schemas.microsoft.com/office/word/2010/wordprocessingShape">
                      <wps:wsp>
                        <wps:cNvSpPr txBox="1"/>
                        <wps:spPr>
                          <a:xfrm>
                            <a:off x="0" y="0"/>
                            <a:ext cx="787400" cy="342900"/>
                          </a:xfrm>
                          <a:prstGeom prst="rect">
                            <a:avLst/>
                          </a:prstGeom>
                          <a:solidFill>
                            <a:schemeClr val="lt1"/>
                          </a:solidFill>
                          <a:ln w="6350">
                            <a:solidFill>
                              <a:prstClr val="black"/>
                            </a:solidFill>
                          </a:ln>
                        </wps:spPr>
                        <wps:txbx>
                          <w:txbxContent>
                            <w:p w14:paraId="17C53DC0" w14:textId="14207F44" w:rsidR="00F72DD9" w:rsidRPr="00F72DD9" w:rsidRDefault="00F72DD9" w:rsidP="00F72DD9">
                              <w:pPr>
                                <w:rPr>
                                  <w:lang w:val="en-US"/>
                                  <w:rPrChange w:id="276" w:author="Microsoft Office User" w:date="2023-01-26T13:55:00Z">
                                    <w:rPr/>
                                  </w:rPrChange>
                                </w:rPr>
                              </w:pPr>
                              <w:ins w:id="277" w:author="Microsoft Office User" w:date="2023-01-26T13:55:00Z">
                                <w:r>
                                  <w:rPr>
                                    <w:lang w:val="en-US"/>
                                  </w:rPr>
                                  <w:t>N=</w:t>
                                </w:r>
                              </w:ins>
                              <w:ins w:id="278" w:author="Microsoft Office User" w:date="2023-01-26T13:56:00Z">
                                <w:r>
                                  <w:rPr>
                                    <w:lang w:val="en-US"/>
                                  </w:rPr>
                                  <w:t>60</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3345F" id="Text Box 34" o:spid="_x0000_s1027" type="#_x0000_t202" style="position:absolute;margin-left:-.05pt;margin-top:24.55pt;width:62pt;height:2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" fillcolor="white [3201]" strokeweight=".5pt">
                  <v:textbox>
                    <w:txbxContent>
                      <w:p w14:paraId="17C53DC0" w14:textId="14207F44" w:rsidR="00F72DD9" w:rsidRPr="00F72DD9" w:rsidRDefault="00F72DD9" w:rsidP="00F72DD9">
                        <w:pPr>
                          <w:rPr>
                            <w:lang w:val="en-US"/>
                            <w:rPrChange w:id="279" w:author="Microsoft Office User" w:date="2023-01-26T13:55:00Z">
                              <w:rPr/>
                            </w:rPrChange>
                          </w:rPr>
                        </w:pPr>
                        <w:ins w:id="280" w:author="Microsoft Office User" w:date="2023-01-26T13:55:00Z">
                          <w:r>
                            <w:rPr>
                              <w:lang w:val="en-US"/>
                            </w:rPr>
                            <w:t>N=</w:t>
                          </w:r>
                        </w:ins>
                        <w:ins w:id="281" w:author="Microsoft Office User" w:date="2023-01-26T13:56:00Z">
                          <w:r>
                            <w:rPr>
                              <w:lang w:val="en-US"/>
                            </w:rPr>
                            <w:t>60</w:t>
                          </w:r>
                        </w:ins>
                      </w:p>
                    </w:txbxContent>
                  </v:textbox>
                </v:shape>
              </w:pict>
            </mc:Fallback>
          </mc:AlternateContent>
        </w:r>
      </w:ins>
    </w:p>
    <w:p w14:paraId="1535F4F2" w14:textId="3B47C75E" w:rsidR="00F72DD9" w:rsidRDefault="00F72DD9" w:rsidP="00F72DD9">
      <w:pPr>
        <w:pStyle w:val="NormalWeb"/>
        <w:spacing w:before="0" w:beforeAutospacing="0" w:after="0" w:afterAutospacing="0" w:line="360" w:lineRule="auto"/>
        <w:rPr>
          <w:ins w:id="282" w:author="Microsoft Office User" w:date="2023-01-26T15:54:00Z"/>
          <w:rFonts w:ascii="Arial" w:hAnsi="Arial" w:cs="Arial"/>
          <w:color w:val="000000"/>
          <w:bdr w:val="none" w:sz="0" w:space="0" w:color="auto" w:frame="1"/>
        </w:rPr>
      </w:pPr>
    </w:p>
    <w:p w14:paraId="210BA2EF" w14:textId="77777777" w:rsidR="00F72DD9" w:rsidRDefault="00F72DD9" w:rsidP="00F72DD9">
      <w:pPr>
        <w:pStyle w:val="NormalWeb"/>
        <w:spacing w:before="0" w:beforeAutospacing="0" w:after="0" w:afterAutospacing="0" w:line="360" w:lineRule="auto"/>
        <w:rPr>
          <w:ins w:id="283" w:author="Microsoft Office User" w:date="2023-01-26T15:55:00Z"/>
          <w:rFonts w:ascii="Arial" w:hAnsi="Arial" w:cs="Arial"/>
          <w:color w:val="000000"/>
          <w:bdr w:val="none" w:sz="0" w:space="0" w:color="auto" w:frame="1"/>
        </w:rPr>
      </w:pPr>
      <w:ins w:id="284" w:author="Microsoft Office User" w:date="2023-01-26T15:55:00Z">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"https://lh4.googleusercontent.com/mMIFzqoDYP0H9Pocbr7al6csxvHZsP8fUoRFkEBDtCz90lMVWC2ZJoxZ4WZmcTFGvoA6abiMIjqYkm17py2sZtg3o4ZJYXXNdb9gHx3hNT752chNcL3svrP5zSyfaJ_RlAxK5Ti2P4efQc_5Xp7xLuy6QP5YHc4ej3qx2foWc2Cr_Y__3uZ7HzrJtXSVQQ"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2C40E1CA" wp14:editId="5022CF42">
              <wp:extent cx="5940425" cy="161671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1616710"/>
                      </a:xfrm>
                      <a:prstGeom prst="rect">
                        <a:avLst/>
                      </a:prstGeom>
                      <a:noFill/>
                      <a:ln>
                        <a:noFill/>
                      </a:ln>
                    </pic:spPr>
                  </pic:pic>
                </a:graphicData>
              </a:graphic>
            </wp:inline>
          </w:drawing>
        </w:r>
        <w:r>
          <w:rPr>
            <w:rFonts w:ascii="Arial" w:hAnsi="Arial" w:cs="Arial"/>
            <w:color w:val="000000"/>
            <w:bdr w:val="none" w:sz="0" w:space="0" w:color="auto" w:frame="1"/>
          </w:rPr>
          <w:fldChar w:fldCharType="end"/>
        </w:r>
      </w:ins>
    </w:p>
    <w:p w14:paraId="6FD61A2E" w14:textId="5F32208A" w:rsidR="00F72DD9" w:rsidRDefault="00F72DD9" w:rsidP="00F72DD9">
      <w:pPr>
        <w:pStyle w:val="NormalWeb"/>
        <w:spacing w:before="0" w:beforeAutospacing="0" w:after="0" w:afterAutospacing="0" w:line="360" w:lineRule="auto"/>
        <w:rPr>
          <w:ins w:id="285" w:author="Microsoft Office User" w:date="2023-01-26T15:55:00Z"/>
          <w:rFonts w:ascii="Arial" w:hAnsi="Arial" w:cs="Arial"/>
          <w:color w:val="000000"/>
          <w:bdr w:val="none" w:sz="0" w:space="0" w:color="auto" w:frame="1"/>
        </w:rPr>
      </w:pPr>
      <w:ins w:id="286" w:author="Microsoft Office User" w:date="2023-01-26T13:55:00Z">
        <w:r>
          <w:rPr>
            <w:noProof/>
          </w:rPr>
          <w:lastRenderedPageBreak/>
          <mc:AlternateContent>
            <mc:Choice Requires="wps">
              <w:drawing>
                <wp:anchor distT="0" distB="0" distL="114300" distR="114300" simplePos="0" relativeHeight="251659264" behindDoc="0" locked="0" layoutInCell="1" allowOverlap="1" wp14:anchorId="4CE2A48A" wp14:editId="4E3539C8">
                  <wp:simplePos x="0" y="0"/>
                  <wp:positionH relativeFrom="column">
                    <wp:posOffset>-241935</wp:posOffset>
                  </wp:positionH>
                  <wp:positionV relativeFrom="paragraph">
                    <wp:posOffset>258445</wp:posOffset>
                  </wp:positionV>
                  <wp:extent cx="6188075" cy="1828800"/>
                  <wp:effectExtent l="0" t="0" r="9525" b="19050"/>
                  <wp:wrapSquare wrapText="bothSides"/>
                  <wp:docPr id="30" name="Text Box 30"/>
                  <wp:cNvGraphicFramePr/>
                  <a:graphic xmlns:a="http://schemas.openxmlformats.org/drawingml/2006/main">
                    <a:graphicData uri="http://schemas.microsoft.com/office/word/2010/wordprocessingShape">
                      <wps:wsp>
                        <wps:cNvSpPr txBox="1"/>
                        <wps:spPr>
                          <a:xfrm>
                            <a:off x="0" y="0"/>
                            <a:ext cx="6188075" cy="1828800"/>
                          </a:xfrm>
                          <a:prstGeom prst="rect">
                            <a:avLst/>
                          </a:prstGeom>
                          <a:noFill/>
                          <a:ln w="6350">
                            <a:solidFill>
                              <a:prstClr val="black"/>
                            </a:solidFill>
                          </a:ln>
                        </wps:spPr>
                        <wps:txbx>
                          <w:txbxContent>
                            <w:p w14:paraId="0BDEDBE4" w14:textId="2AA2DB44" w:rsidR="00F72DD9" w:rsidRPr="00C52F3D" w:rsidRDefault="00F72DD9" w:rsidP="00C52F3D">
                              <w:pPr>
                                <w:pStyle w:val="NormalWeb"/>
                                <w:spacing w:line="360" w:lineRule="auto"/>
                                <w:rPr>
                                  <w:rFonts w:ascii="Arial" w:hAnsi="Arial" w:cs="Arial"/>
                                  <w:color w:val="000000"/>
                                  <w:bdr w:val="none" w:sz="0" w:space="0" w:color="auto" w:frame="1"/>
                                </w:rPr>
                              </w:pPr>
                              <w:ins w:id="287" w:author="Microsoft Office User" w:date="2023-01-26T15:56:00Z">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"https://lh4.googleusercontent.com/B8uqL3u5aPk706DuAl6BhQ1fewhkpU4U55a_xQPI5isQQHzE5PrMBGd5ZirD3chUrtOdM-B0nKQu3E_de2dQovTCj1hp7Y2OJ5MqwVSor1F_tY5B_ESUvZhG2xyM7kmoTCZIjOZvfjTlytMdO2oXrTdU2l6uENx1CRJ_RJ2QqVhyCR33cPGWU5XdUZGFFg"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44C278E0" wp14:editId="73A3F38D">
                                      <wp:extent cx="6083300" cy="165559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99314" cy="1659952"/>
                                              </a:xfrm>
                                              <a:prstGeom prst="rect">
                                                <a:avLst/>
                                              </a:prstGeom>
                                              <a:noFill/>
                                              <a:ln>
                                                <a:noFill/>
                                              </a:ln>
                                            </pic:spPr>
                                          </pic:pic>
                                        </a:graphicData>
                                      </a:graphic>
                                    </wp:inline>
                                  </w:drawing>
                                </w:r>
                                <w:r>
                                  <w:rPr>
                                    <w:rFonts w:ascii="Arial" w:hAnsi="Arial" w:cs="Arial"/>
                                    <w:color w:val="000000"/>
                                    <w:bdr w:val="none" w:sz="0" w:space="0" w:color="auto" w:frame="1"/>
                                  </w:rPr>
                                  <w:fldChar w:fldCharType="end"/>
                                </w:r>
                              </w:ins>
                              <w:del w:id="288" w:author="Microsoft Office User" w:date="2023-01-26T15:56:00Z">
                                <w:r w:rsidDel="00F72DD9">
                                  <w:rPr>
                                    <w:rFonts w:ascii="Arial" w:hAnsi="Arial" w:cs="Arial"/>
                                    <w:color w:val="000000"/>
                                    <w:bdr w:val="none" w:sz="0" w:space="0" w:color="auto" w:frame="1"/>
                                  </w:rPr>
                                  <w:fldChar w:fldCharType="begin"/>
                                </w:r>
                                <w:r w:rsidDel="00F72DD9">
                                  <w:rPr>
                                    <w:rFonts w:ascii="Arial" w:hAnsi="Arial" w:cs="Arial"/>
                                    <w:color w:val="000000"/>
                                    <w:bdr w:val="none" w:sz="0" w:space="0" w:color="auto" w:frame="1"/>
                                  </w:rPr>
                                  <w:delInstrText xml:space="preserve"> INCLUDEPICTURE "https://lh4.googleusercontent.com/B8uqL3u5aPk706DuAl6BhQ1fewhkpU4U55a_xQPI5isQQHzE5PrMBGd5ZirD3chUrtOdM-B0nKQu3E_de2dQovTCj1hp7Y2OJ5MqwVSor1F_tY5B_ESUvZhG2xyM7kmoTCZIjOZvfjTlytMdO2oXrTdU2l6uENx1CRJ_RJ2QqVhyCR33cPGWU5XdUZGFFg" \* MERGEFORMATINET </w:delInstrText>
                                </w:r>
                                <w:r w:rsidDel="00F72DD9">
                                  <w:rPr>
                                    <w:rFonts w:ascii="Arial" w:hAnsi="Arial" w:cs="Arial"/>
                                    <w:color w:val="000000"/>
                                    <w:bdr w:val="none" w:sz="0" w:space="0" w:color="auto" w:frame="1"/>
                                  </w:rPr>
                                  <w:fldChar w:fldCharType="separate"/>
                                </w:r>
                                <w:r w:rsidDel="00F72DD9">
                                  <w:rPr>
                                    <w:rFonts w:ascii="Arial" w:hAnsi="Arial" w:cs="Arial"/>
                                    <w:noProof/>
                                    <w:color w:val="000000"/>
                                    <w:bdr w:val="none" w:sz="0" w:space="0" w:color="auto" w:frame="1"/>
                                  </w:rPr>
                                  <w:drawing>
                                    <wp:inline distT="0" distB="0" distL="0" distR="0" wp14:anchorId="2EECF8D0" wp14:editId="33B9D252">
                                      <wp:extent cx="6083300" cy="165559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99314" cy="1659952"/>
                                              </a:xfrm>
                                              <a:prstGeom prst="rect">
                                                <a:avLst/>
                                              </a:prstGeom>
                                              <a:noFill/>
                                              <a:ln>
                                                <a:noFill/>
                                              </a:ln>
                                            </pic:spPr>
                                          </pic:pic>
                                        </a:graphicData>
                                      </a:graphic>
                                    </wp:inline>
                                  </w:drawing>
                                </w:r>
                                <w:r w:rsidDel="00F72DD9">
                                  <w:rPr>
                                    <w:rFonts w:ascii="Arial" w:hAnsi="Arial" w:cs="Arial"/>
                                    <w:color w:val="000000"/>
                                    <w:bdr w:val="none" w:sz="0" w:space="0" w:color="auto" w:frame="1"/>
                                  </w:rPr>
                                  <w:fldChar w:fldCharType="end"/>
                                </w:r>
                              </w:del>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E2A48A" id="Text Box 30" o:spid="_x0000_s1028" type="#_x0000_t202" style="position:absolute;margin-left:-19.05pt;margin-top:20.35pt;width:487.25pt;height:2in;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" filled="f" strokeweight=".5pt">
                  <v:fill o:detectmouseclick="t"/>
                  <v:textbox style="mso-fit-shape-to-text:t">
                    <w:txbxContent>
                      <w:p w14:paraId="0BDEDBE4" w14:textId="2AA2DB44" w:rsidR="00F72DD9" w:rsidRPr="00C52F3D" w:rsidRDefault="00F72DD9" w:rsidP="00C52F3D">
                        <w:pPr>
                          <w:pStyle w:val="NormalWeb"/>
                          <w:spacing w:line="360" w:lineRule="auto"/>
                          <w:rPr>
                            <w:rFonts w:ascii="Arial" w:hAnsi="Arial" w:cs="Arial"/>
                            <w:color w:val="000000"/>
                            <w:bdr w:val="none" w:sz="0" w:space="0" w:color="auto" w:frame="1"/>
                          </w:rPr>
                        </w:pPr>
                        <w:ins w:id="289" w:author="Microsoft Office User" w:date="2023-01-26T15:56:00Z">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"https://lh4.googleusercontent.com/B8uqL3u5aPk706DuAl6BhQ1fewhkpU4U55a_xQPI5isQQHzE5PrMBGd5ZirD3chUrtOdM-B0nKQu3E_de2dQovTCj1hp7Y2OJ5MqwVSor1F_tY5B_ESUvZhG2xyM7kmoTCZIjOZvfjTlytMdO2oXrTdU2l6uENx1CRJ_RJ2QqVhyCR33cPGWU5XdUZGFFg"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44C278E0" wp14:editId="73A3F38D">
                                <wp:extent cx="6083300" cy="165559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99314" cy="1659952"/>
                                        </a:xfrm>
                                        <a:prstGeom prst="rect">
                                          <a:avLst/>
                                        </a:prstGeom>
                                        <a:noFill/>
                                        <a:ln>
                                          <a:noFill/>
                                        </a:ln>
                                      </pic:spPr>
                                    </pic:pic>
                                  </a:graphicData>
                                </a:graphic>
                              </wp:inline>
                            </w:drawing>
                          </w:r>
                          <w:r>
                            <w:rPr>
                              <w:rFonts w:ascii="Arial" w:hAnsi="Arial" w:cs="Arial"/>
                              <w:color w:val="000000"/>
                              <w:bdr w:val="none" w:sz="0" w:space="0" w:color="auto" w:frame="1"/>
                            </w:rPr>
                            <w:fldChar w:fldCharType="end"/>
                          </w:r>
                        </w:ins>
                        <w:del w:id="290" w:author="Microsoft Office User" w:date="2023-01-26T15:56:00Z">
                          <w:r w:rsidDel="00F72DD9">
                            <w:rPr>
                              <w:rFonts w:ascii="Arial" w:hAnsi="Arial" w:cs="Arial"/>
                              <w:color w:val="000000"/>
                              <w:bdr w:val="none" w:sz="0" w:space="0" w:color="auto" w:frame="1"/>
                            </w:rPr>
                            <w:fldChar w:fldCharType="begin"/>
                          </w:r>
                          <w:r w:rsidDel="00F72DD9">
                            <w:rPr>
                              <w:rFonts w:ascii="Arial" w:hAnsi="Arial" w:cs="Arial"/>
                              <w:color w:val="000000"/>
                              <w:bdr w:val="none" w:sz="0" w:space="0" w:color="auto" w:frame="1"/>
                            </w:rPr>
                            <w:delInstrText xml:space="preserve"> INCLUDEPICTURE "https://lh4.googleusercontent.com/B8uqL3u5aPk706DuAl6BhQ1fewhkpU4U55a_xQPI5isQQHzE5PrMBGd5ZirD3chUrtOdM-B0nKQu3E_de2dQovTCj1hp7Y2OJ5MqwVSor1F_tY5B_ESUvZhG2xyM7kmoTCZIjOZvfjTlytMdO2oXrTdU2l6uENx1CRJ_RJ2QqVhyCR33cPGWU5XdUZGFFg" \* MERGEFORMATINET </w:delInstrText>
                          </w:r>
                          <w:r w:rsidDel="00F72DD9">
                            <w:rPr>
                              <w:rFonts w:ascii="Arial" w:hAnsi="Arial" w:cs="Arial"/>
                              <w:color w:val="000000"/>
                              <w:bdr w:val="none" w:sz="0" w:space="0" w:color="auto" w:frame="1"/>
                            </w:rPr>
                            <w:fldChar w:fldCharType="separate"/>
                          </w:r>
                          <w:r w:rsidDel="00F72DD9">
                            <w:rPr>
                              <w:rFonts w:ascii="Arial" w:hAnsi="Arial" w:cs="Arial"/>
                              <w:noProof/>
                              <w:color w:val="000000"/>
                              <w:bdr w:val="none" w:sz="0" w:space="0" w:color="auto" w:frame="1"/>
                            </w:rPr>
                            <w:drawing>
                              <wp:inline distT="0" distB="0" distL="0" distR="0" wp14:anchorId="2EECF8D0" wp14:editId="33B9D252">
                                <wp:extent cx="6083300" cy="165559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99314" cy="1659952"/>
                                        </a:xfrm>
                                        <a:prstGeom prst="rect">
                                          <a:avLst/>
                                        </a:prstGeom>
                                        <a:noFill/>
                                        <a:ln>
                                          <a:noFill/>
                                        </a:ln>
                                      </pic:spPr>
                                    </pic:pic>
                                  </a:graphicData>
                                </a:graphic>
                              </wp:inline>
                            </w:drawing>
                          </w:r>
                          <w:r w:rsidDel="00F72DD9">
                            <w:rPr>
                              <w:rFonts w:ascii="Arial" w:hAnsi="Arial" w:cs="Arial"/>
                              <w:color w:val="000000"/>
                              <w:bdr w:val="none" w:sz="0" w:space="0" w:color="auto" w:frame="1"/>
                            </w:rPr>
                            <w:fldChar w:fldCharType="end"/>
                          </w:r>
                        </w:del>
                      </w:p>
                    </w:txbxContent>
                  </v:textbox>
                  <w10:wrap type="square"/>
                </v:shape>
              </w:pict>
            </mc:Fallback>
          </mc:AlternateContent>
        </w:r>
      </w:ins>
      <w:ins w:id="291" w:author="Microsoft Office User" w:date="2023-01-26T15:55:00Z">
        <w:r>
          <w:rPr>
            <w:noProof/>
            <w:color w:val="000000"/>
          </w:rPr>
          <mc:AlternateContent>
            <mc:Choice Requires="wps">
              <w:drawing>
                <wp:anchor distT="0" distB="0" distL="114300" distR="114300" simplePos="0" relativeHeight="251664384" behindDoc="0" locked="0" layoutInCell="1" allowOverlap="1" wp14:anchorId="086E3264" wp14:editId="44D9FC66">
                  <wp:simplePos x="0" y="0"/>
                  <wp:positionH relativeFrom="column">
                    <wp:posOffset>-635</wp:posOffset>
                  </wp:positionH>
                  <wp:positionV relativeFrom="paragraph">
                    <wp:posOffset>264160</wp:posOffset>
                  </wp:positionV>
                  <wp:extent cx="787400" cy="444500"/>
                  <wp:effectExtent l="0" t="0" r="12700" b="12700"/>
                  <wp:wrapNone/>
                  <wp:docPr id="37" name="Text Box 37"/>
                  <wp:cNvGraphicFramePr/>
                  <a:graphic xmlns:a="http://schemas.openxmlformats.org/drawingml/2006/main">
                    <a:graphicData uri="http://schemas.microsoft.com/office/word/2010/wordprocessingShape">
                      <wps:wsp>
                        <wps:cNvSpPr txBox="1"/>
                        <wps:spPr>
                          <a:xfrm>
                            <a:off x="0" y="0"/>
                            <a:ext cx="787400" cy="444500"/>
                          </a:xfrm>
                          <a:prstGeom prst="rect">
                            <a:avLst/>
                          </a:prstGeom>
                          <a:solidFill>
                            <a:schemeClr val="lt1"/>
                          </a:solidFill>
                          <a:ln w="6350">
                            <a:solidFill>
                              <a:prstClr val="black"/>
                            </a:solidFill>
                          </a:ln>
                        </wps:spPr>
                        <wps:txbx>
                          <w:txbxContent>
                            <w:p w14:paraId="483FD12E" w14:textId="27298C92" w:rsidR="00F72DD9" w:rsidRPr="00F72DD9" w:rsidRDefault="00F72DD9" w:rsidP="00F72DD9">
                              <w:pPr>
                                <w:rPr>
                                  <w:lang w:val="en-US"/>
                                  <w:rPrChange w:id="292" w:author="Microsoft Office User" w:date="2023-01-26T13:55:00Z">
                                    <w:rPr/>
                                  </w:rPrChange>
                                </w:rPr>
                              </w:pPr>
                              <w:ins w:id="293" w:author="Microsoft Office User" w:date="2023-01-26T13:55:00Z">
                                <w:r>
                                  <w:rPr>
                                    <w:lang w:val="en-US"/>
                                  </w:rPr>
                                  <w:t>N=</w:t>
                                </w:r>
                              </w:ins>
                              <w:ins w:id="294" w:author="Microsoft Office User" w:date="2023-01-26T15:55:00Z">
                                <w:r>
                                  <w:t>10</w:t>
                                </w:r>
                              </w:ins>
                              <w:ins w:id="295" w:author="Microsoft Office User" w:date="2023-01-26T13:55:00Z">
                                <w:r>
                                  <w:rPr>
                                    <w:lang w:val="en-US"/>
                                  </w:rPr>
                                  <w:t>0</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E3264" id="Text Box 37" o:spid="_x0000_s1029" type="#_x0000_t202" style="position:absolute;margin-left:-.05pt;margin-top:20.8pt;width:62pt;height: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" fillcolor="white [3201]" strokeweight=".5pt">
                  <v:textbox>
                    <w:txbxContent>
                      <w:p w14:paraId="483FD12E" w14:textId="27298C92" w:rsidR="00F72DD9" w:rsidRPr="00F72DD9" w:rsidRDefault="00F72DD9" w:rsidP="00F72DD9">
                        <w:pPr>
                          <w:rPr>
                            <w:lang w:val="en-US"/>
                            <w:rPrChange w:id="296" w:author="Microsoft Office User" w:date="2023-01-26T13:55:00Z">
                              <w:rPr/>
                            </w:rPrChange>
                          </w:rPr>
                        </w:pPr>
                        <w:ins w:id="297" w:author="Microsoft Office User" w:date="2023-01-26T13:55:00Z">
                          <w:r>
                            <w:rPr>
                              <w:lang w:val="en-US"/>
                            </w:rPr>
                            <w:t>N=</w:t>
                          </w:r>
                        </w:ins>
                        <w:ins w:id="298" w:author="Microsoft Office User" w:date="2023-01-26T15:55:00Z">
                          <w:r>
                            <w:t>10</w:t>
                          </w:r>
                        </w:ins>
                        <w:ins w:id="299" w:author="Microsoft Office User" w:date="2023-01-26T13:55:00Z">
                          <w:r>
                            <w:rPr>
                              <w:lang w:val="en-US"/>
                            </w:rPr>
                            <w:t>0</w:t>
                          </w:r>
                        </w:ins>
                      </w:p>
                    </w:txbxContent>
                  </v:textbox>
                </v:shape>
              </w:pict>
            </mc:Fallback>
          </mc:AlternateContent>
        </w:r>
      </w:ins>
    </w:p>
    <w:p w14:paraId="466F6DA4" w14:textId="14496847" w:rsidR="00F72DD9" w:rsidRDefault="00F72DD9" w:rsidP="00F72DD9">
      <w:pPr>
        <w:pStyle w:val="NormalWeb"/>
        <w:spacing w:before="0" w:beforeAutospacing="0" w:after="0" w:afterAutospacing="0" w:line="360" w:lineRule="auto"/>
        <w:rPr>
          <w:ins w:id="300" w:author="Microsoft Office User" w:date="2023-01-26T13:54:00Z"/>
          <w:rFonts w:ascii="Arial" w:hAnsi="Arial" w:cs="Arial"/>
          <w:color w:val="000000"/>
          <w:bdr w:val="none" w:sz="0" w:space="0" w:color="auto" w:frame="1"/>
        </w:rPr>
      </w:pPr>
      <w:ins w:id="301" w:author="Microsoft Office User" w:date="2023-01-26T15:56:00Z">
        <w:r>
          <w:rPr>
            <w:noProof/>
            <w:color w:val="000000"/>
          </w:rPr>
          <mc:AlternateContent>
            <mc:Choice Requires="wps">
              <w:drawing>
                <wp:anchor distT="0" distB="0" distL="114300" distR="114300" simplePos="0" relativeHeight="251666432" behindDoc="0" locked="0" layoutInCell="1" allowOverlap="1" wp14:anchorId="7FF20C8F" wp14:editId="12137708">
                  <wp:simplePos x="0" y="0"/>
                  <wp:positionH relativeFrom="column">
                    <wp:posOffset>-76200</wp:posOffset>
                  </wp:positionH>
                  <wp:positionV relativeFrom="paragraph">
                    <wp:posOffset>2212975</wp:posOffset>
                  </wp:positionV>
                  <wp:extent cx="787400" cy="444500"/>
                  <wp:effectExtent l="0" t="0" r="12700" b="12700"/>
                  <wp:wrapNone/>
                  <wp:docPr id="39" name="Text Box 39"/>
                  <wp:cNvGraphicFramePr/>
                  <a:graphic xmlns:a="http://schemas.openxmlformats.org/drawingml/2006/main">
                    <a:graphicData uri="http://schemas.microsoft.com/office/word/2010/wordprocessingShape">
                      <wps:wsp>
                        <wps:cNvSpPr txBox="1"/>
                        <wps:spPr>
                          <a:xfrm>
                            <a:off x="0" y="0"/>
                            <a:ext cx="787400" cy="444500"/>
                          </a:xfrm>
                          <a:prstGeom prst="rect">
                            <a:avLst/>
                          </a:prstGeom>
                          <a:solidFill>
                            <a:schemeClr val="lt1"/>
                          </a:solidFill>
                          <a:ln w="6350">
                            <a:solidFill>
                              <a:prstClr val="black"/>
                            </a:solidFill>
                          </a:ln>
                        </wps:spPr>
                        <wps:txbx>
                          <w:txbxContent>
                            <w:p w14:paraId="045AF5D7" w14:textId="4C85CB65" w:rsidR="00F72DD9" w:rsidRPr="00F72DD9" w:rsidRDefault="00F72DD9" w:rsidP="00F72DD9">
                              <w:ins w:id="302" w:author="Microsoft Office User" w:date="2023-01-26T13:55:00Z">
                                <w:r>
                                  <w:rPr>
                                    <w:lang w:val="en-US"/>
                                  </w:rPr>
                                  <w:t>N=</w:t>
                                </w:r>
                              </w:ins>
                              <w:ins w:id="303" w:author="Microsoft Office User" w:date="2023-01-26T15:55:00Z">
                                <w:r>
                                  <w:t>1</w:t>
                                </w:r>
                              </w:ins>
                              <w:ins w:id="304" w:author="Microsoft Office User" w:date="2023-01-26T15:56:00Z">
                                <w:r>
                                  <w:t>77</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20C8F" id="Text Box 39" o:spid="_x0000_s1030" type="#_x0000_t202" style="position:absolute;margin-left:-6pt;margin-top:174.25pt;width:62pt;height: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" fillcolor="white [3201]" strokeweight=".5pt">
                  <v:textbox>
                    <w:txbxContent>
                      <w:p w14:paraId="045AF5D7" w14:textId="4C85CB65" w:rsidR="00F72DD9" w:rsidRPr="00F72DD9" w:rsidRDefault="00F72DD9" w:rsidP="00F72DD9">
                        <w:ins w:id="305" w:author="Microsoft Office User" w:date="2023-01-26T13:55:00Z">
                          <w:r>
                            <w:rPr>
                              <w:lang w:val="en-US"/>
                            </w:rPr>
                            <w:t>N=</w:t>
                          </w:r>
                        </w:ins>
                        <w:ins w:id="306" w:author="Microsoft Office User" w:date="2023-01-26T15:55:00Z">
                          <w:r>
                            <w:t>1</w:t>
                          </w:r>
                        </w:ins>
                        <w:ins w:id="307" w:author="Microsoft Office User" w:date="2023-01-26T15:56:00Z">
                          <w:r>
                            <w:t>77</w:t>
                          </w:r>
                        </w:ins>
                      </w:p>
                    </w:txbxContent>
                  </v:textbox>
                </v:shape>
              </w:pict>
            </mc:Fallback>
          </mc:AlternateContent>
        </w:r>
      </w:ins>
    </w:p>
    <w:p w14:paraId="1DF19C01" w14:textId="6CE34388" w:rsidR="00F72DD9" w:rsidRDefault="00F72DD9" w:rsidP="00F72DD9">
      <w:pPr>
        <w:pStyle w:val="NormalWeb"/>
        <w:spacing w:before="0" w:beforeAutospacing="0" w:after="0" w:afterAutospacing="0" w:line="360" w:lineRule="auto"/>
        <w:rPr>
          <w:ins w:id="308" w:author="Microsoft Office User" w:date="2023-01-26T15:55:00Z"/>
          <w:rFonts w:ascii="Arial" w:hAnsi="Arial" w:cs="Arial"/>
          <w:color w:val="000000"/>
          <w:bdr w:val="none" w:sz="0" w:space="0" w:color="auto" w:frame="1"/>
        </w:rPr>
      </w:pPr>
      <w:ins w:id="309" w:author="Microsoft Office User" w:date="2023-01-26T15:56:00Z">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"https://lh4.googleusercontent.com/kkhF_EYbLAT1u4jyKA4ZAI3KtpU3m5t0jxKDD6pX_n3a96NvyZRgdgB17oO-kKG1dVgfE2QYoL7hzuxlWWUBdwXKRtmjCu_AEEZbSpeSuDM3z3N0EpLOPJFuLuK8gmFCjbYEvvRWEv8PYvNmrF9E4WU_eSQhgQUjHkGMG4Tc_70-ANCwZolZm5wL7tRbBg"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65A2BCE1" wp14:editId="2F34E2F9">
              <wp:extent cx="6181725" cy="1682381"/>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91967" cy="1685168"/>
                      </a:xfrm>
                      <a:prstGeom prst="rect">
                        <a:avLst/>
                      </a:prstGeom>
                      <a:noFill/>
                      <a:ln>
                        <a:noFill/>
                      </a:ln>
                    </pic:spPr>
                  </pic:pic>
                </a:graphicData>
              </a:graphic>
            </wp:inline>
          </w:drawing>
        </w:r>
        <w:r>
          <w:rPr>
            <w:rFonts w:ascii="Arial" w:hAnsi="Arial" w:cs="Arial"/>
            <w:color w:val="000000"/>
            <w:bdr w:val="none" w:sz="0" w:space="0" w:color="auto" w:frame="1"/>
          </w:rPr>
          <w:fldChar w:fldCharType="end"/>
        </w:r>
      </w:ins>
    </w:p>
    <w:p w14:paraId="2ED81817" w14:textId="3F54B3E7" w:rsidR="00F72DD9" w:rsidRPr="00F72DD9" w:rsidRDefault="00F72DD9" w:rsidP="00F72DD9">
      <w:pPr>
        <w:pStyle w:val="NormalWeb"/>
        <w:spacing w:before="0" w:beforeAutospacing="0" w:after="0" w:afterAutospacing="0" w:line="360" w:lineRule="auto"/>
        <w:rPr>
          <w:ins w:id="310" w:author="Microsoft Office User" w:date="2023-01-26T15:55:00Z"/>
          <w:rFonts w:ascii="Arial" w:hAnsi="Arial" w:cs="Arial"/>
          <w:color w:val="000000"/>
          <w:bdr w:val="none" w:sz="0" w:space="0" w:color="auto" w:frame="1"/>
          <w:rPrChange w:id="311" w:author="Microsoft Office User" w:date="2023-01-26T15:56:00Z">
            <w:rPr>
              <w:ins w:id="312" w:author="Microsoft Office User" w:date="2023-01-26T15:55:00Z"/>
              <w:rFonts w:ascii="Arial" w:hAnsi="Arial" w:cs="Arial"/>
              <w:color w:val="000000"/>
              <w:bdr w:val="none" w:sz="0" w:space="0" w:color="auto" w:frame="1"/>
              <w:lang w:val="en-US"/>
            </w:rPr>
          </w:rPrChange>
        </w:rPr>
      </w:pPr>
      <w:ins w:id="313" w:author="Microsoft Office User" w:date="2023-01-26T13:54:00Z">
        <w:r>
          <w:rPr>
            <w:rFonts w:ascii="Arial" w:hAnsi="Arial" w:cs="Arial"/>
            <w:color w:val="000000"/>
            <w:bdr w:val="none" w:sz="0" w:space="0" w:color="auto" w:frame="1"/>
          </w:rPr>
          <w:t>Рис 4</w:t>
        </w:r>
        <w:r w:rsidRPr="00F72DD9">
          <w:rPr>
            <w:rFonts w:ascii="Arial" w:hAnsi="Arial" w:cs="Arial"/>
            <w:color w:val="000000"/>
            <w:bdr w:val="none" w:sz="0" w:space="0" w:color="auto" w:frame="1"/>
            <w:rPrChange w:id="314" w:author="Microsoft Office User" w:date="2023-01-26T15:57:00Z">
              <w:rPr>
                <w:rFonts w:ascii="Arial" w:hAnsi="Arial" w:cs="Arial"/>
                <w:color w:val="000000"/>
                <w:bdr w:val="none" w:sz="0" w:space="0" w:color="auto" w:frame="1"/>
                <w:lang w:val="en-US"/>
              </w:rPr>
            </w:rPrChange>
          </w:rPr>
          <w:t xml:space="preserve">.5 </w:t>
        </w:r>
      </w:ins>
      <w:ins w:id="315" w:author="Microsoft Office User" w:date="2023-01-26T15:56:00Z">
        <w:r>
          <w:rPr>
            <w:rFonts w:ascii="Arial" w:hAnsi="Arial" w:cs="Arial"/>
            <w:color w:val="000000"/>
            <w:bdr w:val="none" w:sz="0" w:space="0" w:color="auto" w:frame="1"/>
          </w:rPr>
          <w:t>Карты разли</w:t>
        </w:r>
      </w:ins>
      <w:ins w:id="316" w:author="Microsoft Office User" w:date="2023-01-26T15:57:00Z">
        <w:r>
          <w:rPr>
            <w:rFonts w:ascii="Arial" w:hAnsi="Arial" w:cs="Arial"/>
            <w:color w:val="000000"/>
            <w:bdr w:val="none" w:sz="0" w:space="0" w:color="auto" w:frame="1"/>
          </w:rPr>
          <w:t xml:space="preserve">чий парных синхронизаций состояний с открытыми и закрытыми глазами для разных размеров </w:t>
        </w:r>
        <w:proofErr w:type="spellStart"/>
        <w:r>
          <w:rPr>
            <w:rFonts w:ascii="Arial" w:hAnsi="Arial" w:cs="Arial"/>
            <w:color w:val="000000"/>
            <w:bdr w:val="none" w:sz="0" w:space="0" w:color="auto" w:frame="1"/>
          </w:rPr>
          <w:t>подвыборок</w:t>
        </w:r>
      </w:ins>
      <w:proofErr w:type="spellEnd"/>
    </w:p>
    <w:p w14:paraId="5B1E9A4C" w14:textId="77777777" w:rsidR="00F72DD9" w:rsidRPr="00F72DD9" w:rsidRDefault="00F72DD9" w:rsidP="00F72DD9">
      <w:pPr>
        <w:pStyle w:val="NormalWeb"/>
        <w:spacing w:before="0" w:beforeAutospacing="0" w:after="0" w:afterAutospacing="0" w:line="360" w:lineRule="auto"/>
        <w:rPr>
          <w:ins w:id="317" w:author="Microsoft Office User" w:date="2023-01-26T13:50:00Z"/>
          <w:color w:val="000000"/>
          <w:bdr w:val="none" w:sz="0" w:space="0" w:color="auto" w:frame="1"/>
        </w:rPr>
        <w:pPrChange w:id="318" w:author="Microsoft Office User" w:date="2023-01-26T13:51:00Z">
          <w:pPr>
            <w:pStyle w:val="NormalWeb"/>
            <w:spacing w:before="0" w:beforeAutospacing="0" w:after="0" w:afterAutospacing="0" w:line="360" w:lineRule="auto"/>
            <w:jc w:val="center"/>
          </w:pPr>
        </w:pPrChange>
      </w:pPr>
    </w:p>
    <w:p w14:paraId="4DD6709C" w14:textId="34E1CA81" w:rsidR="00BA1511" w:rsidRPr="005334FE" w:rsidDel="00F72DD9" w:rsidRDefault="00BA1511" w:rsidP="00BA1511">
      <w:pPr>
        <w:pStyle w:val="NormalWeb"/>
        <w:spacing w:before="0" w:beforeAutospacing="0" w:after="0" w:afterAutospacing="0" w:line="360" w:lineRule="auto"/>
        <w:jc w:val="center"/>
        <w:rPr>
          <w:del w:id="319" w:author="Microsoft Office User" w:date="2023-01-26T13:50:00Z"/>
        </w:rPr>
      </w:pPr>
      <w:del w:id="320" w:author="Microsoft Office User" w:date="2023-01-26T13:50:00Z">
        <w:r w:rsidDel="00F72DD9">
          <w:rPr>
            <w:color w:val="000000"/>
            <w:bdr w:val="none" w:sz="0" w:space="0" w:color="auto" w:frame="1"/>
          </w:rPr>
          <w:delText>Рисунок 4.5. НАЗВАНИЕ</w:delText>
        </w:r>
      </w:del>
    </w:p>
    <w:p w14:paraId="36AAFA2C" w14:textId="77777777" w:rsidR="00BA1511" w:rsidRPr="005334FE" w:rsidRDefault="00BA1511" w:rsidP="00F72DD9">
      <w:pPr>
        <w:pStyle w:val="NormalWeb"/>
        <w:spacing w:before="0" w:beforeAutospacing="0" w:after="0" w:afterAutospacing="0" w:line="360" w:lineRule="auto"/>
        <w:jc w:val="center"/>
        <w:pPrChange w:id="321" w:author="Microsoft Office User" w:date="2023-01-26T13:50:00Z">
          <w:pPr>
            <w:spacing w:after="240" w:line="360" w:lineRule="auto"/>
          </w:pPr>
        </w:pPrChange>
      </w:pPr>
    </w:p>
    <w:p w14:paraId="584C3A3B" w14:textId="5549F8F7" w:rsidR="00BA1511" w:rsidRPr="005334FE" w:rsidDel="00F72DD9" w:rsidRDefault="00F72DD9" w:rsidP="00BA1511">
      <w:pPr>
        <w:pStyle w:val="NormalWeb"/>
        <w:spacing w:before="0" w:beforeAutospacing="0" w:afterAutospacing="0" w:line="360" w:lineRule="auto"/>
        <w:jc w:val="both"/>
        <w:rPr>
          <w:del w:id="322" w:author="Microsoft Office User" w:date="2023-01-26T15:58:00Z"/>
        </w:rPr>
      </w:pPr>
      <w:ins w:id="323" w:author="Microsoft Office User" w:date="2023-01-26T15:59:00Z">
        <w:r>
          <w:rPr>
            <w:b/>
            <w:bCs/>
            <w:color w:val="000000"/>
          </w:rPr>
          <w:t>Оценка ч</w:t>
        </w:r>
      </w:ins>
      <w:ins w:id="324" w:author="Microsoft Office User" w:date="2023-01-26T15:58:00Z">
        <w:r>
          <w:rPr>
            <w:b/>
            <w:bCs/>
            <w:color w:val="000000"/>
          </w:rPr>
          <w:t>астот</w:t>
        </w:r>
      </w:ins>
      <w:ins w:id="325" w:author="Microsoft Office User" w:date="2023-01-26T15:59:00Z">
        <w:r>
          <w:rPr>
            <w:b/>
            <w:bCs/>
            <w:color w:val="000000"/>
          </w:rPr>
          <w:t>ы</w:t>
        </w:r>
      </w:ins>
      <w:ins w:id="326" w:author="Microsoft Office User" w:date="2023-01-26T15:58:00Z">
        <w:r>
          <w:rPr>
            <w:b/>
            <w:bCs/>
            <w:color w:val="000000"/>
          </w:rPr>
          <w:t xml:space="preserve"> воспроиз</w:t>
        </w:r>
      </w:ins>
      <w:ins w:id="327" w:author="Microsoft Office User" w:date="2023-01-26T15:59:00Z">
        <w:r>
          <w:rPr>
            <w:b/>
            <w:bCs/>
            <w:color w:val="000000"/>
          </w:rPr>
          <w:t>водимости эффекта</w:t>
        </w:r>
      </w:ins>
      <w:commentRangeStart w:id="328"/>
      <w:del w:id="329" w:author="Microsoft Office User" w:date="2023-01-26T15:58:00Z">
        <w:r w:rsidR="00BA1511" w:rsidRPr="005334FE" w:rsidDel="00F72DD9">
          <w:rPr>
            <w:b/>
            <w:bCs/>
            <w:color w:val="000000"/>
          </w:rPr>
          <w:delText>Процедура проверки</w:delText>
        </w:r>
      </w:del>
    </w:p>
    <w:p w14:paraId="7F62D7E0" w14:textId="14CFE451" w:rsidR="00BA1511" w:rsidRPr="005334FE" w:rsidDel="00F72DD9" w:rsidRDefault="00BA1511" w:rsidP="00BA1511">
      <w:pPr>
        <w:pStyle w:val="NormalWeb"/>
        <w:spacing w:before="0" w:beforeAutospacing="0" w:afterAutospacing="0" w:line="360" w:lineRule="auto"/>
        <w:jc w:val="both"/>
        <w:rPr>
          <w:del w:id="330" w:author="Microsoft Office User" w:date="2023-01-26T15:58:00Z"/>
        </w:rPr>
      </w:pPr>
      <w:del w:id="331" w:author="Microsoft Office User" w:date="2023-01-26T15:58:00Z">
        <w:r w:rsidRPr="005334FE" w:rsidDel="00F72DD9">
          <w:rPr>
            <w:color w:val="000000"/>
          </w:rPr>
          <w:delText>Формируем подвыборку или используем целую. Повторяем много раз:</w:delText>
        </w:r>
      </w:del>
    </w:p>
    <w:p w14:paraId="0E00A28A" w14:textId="110017AC" w:rsidR="00BA1511" w:rsidRPr="005334FE" w:rsidDel="00F72DD9" w:rsidRDefault="00BA1511" w:rsidP="00BA1511">
      <w:pPr>
        <w:pStyle w:val="NormalWeb"/>
        <w:numPr>
          <w:ilvl w:val="0"/>
          <w:numId w:val="1"/>
        </w:numPr>
        <w:spacing w:before="0" w:beforeAutospacing="0" w:after="0" w:afterAutospacing="0" w:line="360" w:lineRule="auto"/>
        <w:jc w:val="both"/>
        <w:textAlignment w:val="baseline"/>
        <w:rPr>
          <w:del w:id="332" w:author="Microsoft Office User" w:date="2023-01-26T15:58:00Z"/>
          <w:color w:val="000000"/>
        </w:rPr>
      </w:pPr>
      <w:del w:id="333" w:author="Microsoft Office User" w:date="2023-01-26T15:58:00Z">
        <w:r w:rsidRPr="005334FE" w:rsidDel="00F72DD9">
          <w:rPr>
            <w:color w:val="000000"/>
          </w:rPr>
          <w:delText>Для каждого канала:</w:delText>
        </w:r>
      </w:del>
    </w:p>
    <w:p w14:paraId="49684CD8" w14:textId="41655095" w:rsidR="00BA1511" w:rsidRPr="005334FE" w:rsidDel="00F72DD9" w:rsidRDefault="00BA1511" w:rsidP="00BA1511">
      <w:pPr>
        <w:pStyle w:val="NormalWeb"/>
        <w:numPr>
          <w:ilvl w:val="0"/>
          <w:numId w:val="2"/>
        </w:numPr>
        <w:spacing w:before="0" w:beforeAutospacing="0" w:after="0" w:afterAutospacing="0" w:line="360" w:lineRule="auto"/>
        <w:jc w:val="both"/>
        <w:textAlignment w:val="baseline"/>
        <w:rPr>
          <w:del w:id="334" w:author="Microsoft Office User" w:date="2023-01-26T15:58:00Z"/>
          <w:color w:val="000000"/>
        </w:rPr>
      </w:pPr>
      <w:del w:id="335" w:author="Microsoft Office User" w:date="2023-01-26T15:58:00Z">
        <w:r w:rsidRPr="005334FE" w:rsidDel="00F72DD9">
          <w:rPr>
            <w:color w:val="000000"/>
          </w:rPr>
          <w:delText>Вычисляем разницу между состояниями, считаем среднее по испытуемым</w:delText>
        </w:r>
      </w:del>
    </w:p>
    <w:p w14:paraId="4158C399" w14:textId="7D79218B" w:rsidR="00BA1511" w:rsidRPr="005334FE" w:rsidDel="00F72DD9" w:rsidRDefault="00BA1511" w:rsidP="00BA1511">
      <w:pPr>
        <w:pStyle w:val="NormalWeb"/>
        <w:numPr>
          <w:ilvl w:val="0"/>
          <w:numId w:val="2"/>
        </w:numPr>
        <w:spacing w:before="0" w:beforeAutospacing="0" w:after="0" w:afterAutospacing="0" w:line="360" w:lineRule="auto"/>
        <w:jc w:val="both"/>
        <w:textAlignment w:val="baseline"/>
        <w:rPr>
          <w:del w:id="336" w:author="Microsoft Office User" w:date="2023-01-26T15:58:00Z"/>
          <w:color w:val="000000"/>
        </w:rPr>
      </w:pPr>
      <w:del w:id="337" w:author="Microsoft Office User" w:date="2023-01-26T15:58:00Z">
        <w:r w:rsidRPr="005334FE" w:rsidDel="00F72DD9">
          <w:rPr>
            <w:color w:val="000000"/>
          </w:rPr>
          <w:delText>Вычисляем разницу между перепутанными состояниями, считаем среднее по испытуемым</w:delText>
        </w:r>
      </w:del>
    </w:p>
    <w:p w14:paraId="0554A937" w14:textId="091FF748" w:rsidR="00BA1511" w:rsidRPr="005334FE" w:rsidDel="00F72DD9" w:rsidRDefault="00BA1511" w:rsidP="00BA1511">
      <w:pPr>
        <w:pStyle w:val="NormalWeb"/>
        <w:numPr>
          <w:ilvl w:val="0"/>
          <w:numId w:val="2"/>
        </w:numPr>
        <w:spacing w:before="0" w:beforeAutospacing="0" w:after="0" w:afterAutospacing="0" w:line="360" w:lineRule="auto"/>
        <w:jc w:val="both"/>
        <w:textAlignment w:val="baseline"/>
        <w:rPr>
          <w:del w:id="338" w:author="Microsoft Office User" w:date="2023-01-26T15:58:00Z"/>
          <w:color w:val="000000"/>
        </w:rPr>
      </w:pPr>
      <w:del w:id="339" w:author="Microsoft Office User" w:date="2023-01-26T15:58:00Z">
        <w:r w:rsidRPr="005334FE" w:rsidDel="00F72DD9">
          <w:rPr>
            <w:color w:val="000000"/>
          </w:rPr>
          <w:delText>Вычисляем уровень значимости</w:delText>
        </w:r>
      </w:del>
    </w:p>
    <w:p w14:paraId="1BEC5449" w14:textId="7D89BB2E" w:rsidR="00BA1511" w:rsidRPr="005334FE" w:rsidDel="00F72DD9" w:rsidRDefault="00BA1511" w:rsidP="00BA1511">
      <w:pPr>
        <w:pStyle w:val="NormalWeb"/>
        <w:spacing w:before="0" w:beforeAutospacing="0" w:afterAutospacing="0" w:line="360" w:lineRule="auto"/>
        <w:ind w:left="720" w:firstLine="720"/>
        <w:jc w:val="both"/>
        <w:rPr>
          <w:del w:id="340" w:author="Microsoft Office User" w:date="2023-01-26T15:58:00Z"/>
        </w:rPr>
      </w:pPr>
      <w:del w:id="341" w:author="Microsoft Office User" w:date="2023-01-26T15:58:00Z">
        <w:r w:rsidRPr="005334FE" w:rsidDel="00F72DD9">
          <w:rPr>
            <w:color w:val="000000"/>
          </w:rPr>
          <w:delText>Сколько раз полученное среднее превысило реальное</w:delText>
        </w:r>
      </w:del>
    </w:p>
    <w:p w14:paraId="546A3BED" w14:textId="2BF8985F" w:rsidR="00BA1511" w:rsidRPr="005334FE" w:rsidDel="00F72DD9" w:rsidRDefault="00BA1511" w:rsidP="00BA1511">
      <w:pPr>
        <w:pStyle w:val="NormalWeb"/>
        <w:numPr>
          <w:ilvl w:val="0"/>
          <w:numId w:val="3"/>
        </w:numPr>
        <w:spacing w:before="0" w:beforeAutospacing="0" w:after="0" w:afterAutospacing="0" w:line="360" w:lineRule="auto"/>
        <w:jc w:val="both"/>
        <w:textAlignment w:val="baseline"/>
        <w:rPr>
          <w:del w:id="342" w:author="Microsoft Office User" w:date="2023-01-26T15:58:00Z"/>
          <w:color w:val="000000"/>
        </w:rPr>
      </w:pPr>
      <w:del w:id="343" w:author="Microsoft Office User" w:date="2023-01-26T15:58:00Z">
        <w:r w:rsidRPr="005334FE" w:rsidDel="00F72DD9">
          <w:rPr>
            <w:color w:val="000000"/>
          </w:rPr>
          <w:delText>Запоминаем значимые пары каналов</w:delText>
        </w:r>
      </w:del>
    </w:p>
    <w:p w14:paraId="0A89D0E9" w14:textId="3C2CAA08" w:rsidR="00BA1511" w:rsidRPr="005334FE" w:rsidDel="00F72DD9" w:rsidRDefault="00BA1511" w:rsidP="00BA1511">
      <w:pPr>
        <w:pStyle w:val="NormalWeb"/>
        <w:spacing w:before="0" w:beforeAutospacing="0" w:afterAutospacing="0" w:line="360" w:lineRule="auto"/>
        <w:ind w:left="720"/>
        <w:jc w:val="both"/>
        <w:rPr>
          <w:del w:id="344" w:author="Microsoft Office User" w:date="2023-01-26T15:58:00Z"/>
        </w:rPr>
      </w:pPr>
      <w:del w:id="345" w:author="Microsoft Office User" w:date="2023-01-26T15:58:00Z">
        <w:r w:rsidRPr="005334FE" w:rsidDel="00F72DD9">
          <w:rPr>
            <w:color w:val="000000"/>
          </w:rPr>
          <w:delText>Задаем порог, при котором будем считать пару каналов значимой. Значимые пары – чей p-value меньше порога значимости</w:delText>
        </w:r>
      </w:del>
    </w:p>
    <w:p w14:paraId="64203E01" w14:textId="1883D3B1" w:rsidR="00BA1511" w:rsidRPr="005334FE" w:rsidDel="00F72DD9" w:rsidRDefault="00BA1511" w:rsidP="00BA1511">
      <w:pPr>
        <w:spacing w:line="360" w:lineRule="auto"/>
        <w:rPr>
          <w:del w:id="346" w:author="Microsoft Office User" w:date="2023-01-26T15:58:00Z"/>
        </w:rPr>
      </w:pPr>
    </w:p>
    <w:p w14:paraId="43F79184" w14:textId="7F5F2AB6" w:rsidR="00BA1511" w:rsidRPr="005334FE" w:rsidDel="00F72DD9" w:rsidRDefault="00BA1511" w:rsidP="00BA1511">
      <w:pPr>
        <w:pStyle w:val="NormalWeb"/>
        <w:spacing w:before="0" w:beforeAutospacing="0" w:after="0" w:afterAutospacing="0" w:line="360" w:lineRule="auto"/>
        <w:jc w:val="both"/>
        <w:rPr>
          <w:del w:id="347" w:author="Microsoft Office User" w:date="2023-01-26T15:58:00Z"/>
        </w:rPr>
      </w:pPr>
      <w:del w:id="348" w:author="Microsoft Office User" w:date="2023-01-26T15:58:00Z">
        <w:r w:rsidRPr="005334FE" w:rsidDel="00F72DD9">
          <w:rPr>
            <w:color w:val="000000"/>
          </w:rPr>
          <w:delText>Бутстрап – метод для получения доверительных интервалов. Из выборки случайным образом составляются тысячи новых подвыборок. Для составления подвыборки, элементы из выборки выбираются случайно с повторениями (тогда один испытуемый может попасть в подвыборку несколько раз)  или без. Далее считаем статистику для подвыборок (среднее в нашем случае), и, таким образом, можем получить доверительные интервалы для средней разницы состояний.</w:delText>
        </w:r>
      </w:del>
    </w:p>
    <w:p w14:paraId="0B96570A" w14:textId="00F677FD" w:rsidR="00BA1511" w:rsidRPr="005334FE" w:rsidDel="00F72DD9" w:rsidRDefault="00BA1511" w:rsidP="00BA1511">
      <w:pPr>
        <w:spacing w:line="360" w:lineRule="auto"/>
        <w:rPr>
          <w:del w:id="349" w:author="Microsoft Office User" w:date="2023-01-26T15:58:00Z"/>
        </w:rPr>
      </w:pPr>
    </w:p>
    <w:p w14:paraId="2195C532" w14:textId="5DC0BD8E" w:rsidR="00BA1511" w:rsidRPr="005334FE" w:rsidDel="00F72DD9" w:rsidRDefault="00BA1511" w:rsidP="00BA1511">
      <w:pPr>
        <w:pStyle w:val="NormalWeb"/>
        <w:spacing w:before="0" w:beforeAutospacing="0" w:after="0" w:afterAutospacing="0" w:line="360" w:lineRule="auto"/>
        <w:jc w:val="both"/>
        <w:rPr>
          <w:del w:id="350" w:author="Microsoft Office User" w:date="2023-01-26T15:58:00Z"/>
        </w:rPr>
      </w:pPr>
      <w:del w:id="351" w:author="Microsoft Office User" w:date="2023-01-26T15:58:00Z">
        <w:r w:rsidRPr="005334FE" w:rsidDel="00F72DD9">
          <w:rPr>
            <w:color w:val="000000"/>
          </w:rPr>
          <w:delText>Для конкретного эксперимента с группой размера 100 нарисуем доверительные интервалы для значимых пар каналов с помощью бутстрапа с повторениями.</w:delText>
        </w:r>
        <w:commentRangeEnd w:id="328"/>
        <w:r w:rsidDel="00F72DD9">
          <w:rPr>
            <w:rStyle w:val="CommentReference"/>
          </w:rPr>
          <w:commentReference w:id="328"/>
        </w:r>
      </w:del>
    </w:p>
    <w:p w14:paraId="09BAC93D" w14:textId="2CE8DFE7" w:rsidR="00BA1511" w:rsidRPr="005334FE" w:rsidDel="00F72DD9" w:rsidRDefault="00BA1511" w:rsidP="00BA1511">
      <w:pPr>
        <w:pStyle w:val="NormalWeb"/>
        <w:spacing w:before="0" w:beforeAutospacing="0" w:after="0" w:afterAutospacing="0"/>
        <w:jc w:val="center"/>
        <w:rPr>
          <w:del w:id="352" w:author="Microsoft Office User" w:date="2023-01-26T15:58:00Z"/>
        </w:rPr>
      </w:pPr>
      <w:del w:id="353" w:author="Microsoft Office User" w:date="2023-01-26T15:58:00Z">
        <w:r w:rsidRPr="005334FE" w:rsidDel="00F72DD9">
          <w:rPr>
            <w:color w:val="000000"/>
            <w:bdr w:val="none" w:sz="0" w:space="0" w:color="auto" w:frame="1"/>
          </w:rPr>
          <w:fldChar w:fldCharType="begin"/>
        </w:r>
        <w:r w:rsidRPr="005334FE" w:rsidDel="00F72DD9">
          <w:rPr>
            <w:color w:val="000000"/>
            <w:bdr w:val="none" w:sz="0" w:space="0" w:color="auto" w:frame="1"/>
          </w:rPr>
          <w:delInstrText xml:space="preserve"> INCLUDEPICTURE "https://lh3.googleusercontent.com/7GdI-NGQebaUbhA1yDAXPNCtWX8eiqw1GokL0RXp8KqZmIEZnv-KPnVxNealWGoMzUe7FTU7rsDlSQvrQX7oo0MvqL6XmeZ8O6pQ-FII8pjPE9VyRcweF_xe8f-MlwzZnFZXChDd-zsVPIzjbZ8ZrXN9LlSfrwp0wiWicT4cnWRjQUedD2S1GaC2yMWrfA" \* MERGEFORMATINET </w:delInstrText>
        </w:r>
        <w:r w:rsidRPr="005334FE" w:rsidDel="00F72DD9">
          <w:rPr>
            <w:color w:val="000000"/>
            <w:bdr w:val="none" w:sz="0" w:space="0" w:color="auto" w:frame="1"/>
          </w:rPr>
          <w:fldChar w:fldCharType="separate"/>
        </w:r>
        <w:r w:rsidR="00000000" w:rsidDel="00F72DD9">
          <w:rPr>
            <w:color w:val="000000"/>
            <w:bdr w:val="none" w:sz="0" w:space="0" w:color="auto" w:frame="1"/>
          </w:rPr>
          <w:fldChar w:fldCharType="begin"/>
        </w:r>
        <w:r w:rsidR="00000000" w:rsidDel="00F72DD9">
          <w:rPr>
            <w:color w:val="000000"/>
            <w:bdr w:val="none" w:sz="0" w:space="0" w:color="auto" w:frame="1"/>
          </w:rPr>
          <w:delInstrText xml:space="preserve"> INCLUDEPICTURE  "https://lh3.googleusercontent.com/7GdI-NGQebaUbhA1yDAXPNCtWX8eiqw1GokL0RXp8KqZmIEZnv-KPnVxNealWGoMzUe7FTU7rsDlSQvrQX7oo0MvqL6XmeZ8O6pQ-FII8pjPE9VyRcweF_xe8f-MlwzZnFZXChDd-zsVPIzjbZ8ZrXN9LlSfrwp0wiWicT4cnWRjQUedD2S1GaC2yMWrfA" \* MERGEFORMATINET </w:delInstrText>
        </w:r>
        <w:r w:rsidR="00000000" w:rsidDel="00F72DD9">
          <w:rPr>
            <w:color w:val="000000"/>
            <w:bdr w:val="none" w:sz="0" w:space="0" w:color="auto" w:frame="1"/>
          </w:rPr>
          <w:fldChar w:fldCharType="separate"/>
        </w:r>
        <w:r w:rsidR="00D333F1">
          <w:rPr>
            <w:noProof/>
            <w:color w:val="000000"/>
            <w:bdr w:val="none" w:sz="0" w:space="0" w:color="auto" w:frame="1"/>
          </w:rPr>
          <w:pict w14:anchorId="758C1C14">
            <v:shape id="_x0000_i1045" type="#_x0000_t75" alt="" style="width:461.05pt;height:142.05pt;mso-width-percent:0;mso-height-percent:0;mso-width-percent:0;mso-height-percent:0">
              <v:imagedata r:id="rId21" r:href="rId22"/>
            </v:shape>
          </w:pict>
        </w:r>
        <w:r w:rsidR="00000000" w:rsidDel="00F72DD9">
          <w:rPr>
            <w:color w:val="000000"/>
            <w:bdr w:val="none" w:sz="0" w:space="0" w:color="auto" w:frame="1"/>
          </w:rPr>
          <w:fldChar w:fldCharType="end"/>
        </w:r>
        <w:r w:rsidRPr="005334FE" w:rsidDel="00F72DD9">
          <w:rPr>
            <w:color w:val="000000"/>
            <w:bdr w:val="none" w:sz="0" w:space="0" w:color="auto" w:frame="1"/>
          </w:rPr>
          <w:fldChar w:fldCharType="end"/>
        </w:r>
      </w:del>
    </w:p>
    <w:p w14:paraId="5DC6D3DE" w14:textId="5C0DB1F7" w:rsidR="00BA1511" w:rsidRPr="005334FE" w:rsidDel="00F72DD9" w:rsidRDefault="00BA1511" w:rsidP="00BA1511">
      <w:pPr>
        <w:pStyle w:val="NormalWeb"/>
        <w:spacing w:before="0" w:beforeAutospacing="0" w:after="0" w:afterAutospacing="0"/>
        <w:jc w:val="center"/>
        <w:rPr>
          <w:del w:id="354" w:author="Microsoft Office User" w:date="2023-01-26T15:58:00Z"/>
        </w:rPr>
      </w:pPr>
      <w:del w:id="355" w:author="Microsoft Office User" w:date="2023-01-26T15:58:00Z">
        <w:r w:rsidRPr="005334FE" w:rsidDel="00F72DD9">
          <w:rPr>
            <w:color w:val="000000"/>
            <w:bdr w:val="none" w:sz="0" w:space="0" w:color="auto" w:frame="1"/>
          </w:rPr>
          <w:fldChar w:fldCharType="begin"/>
        </w:r>
        <w:r w:rsidRPr="005334FE" w:rsidDel="00F72DD9">
          <w:rPr>
            <w:color w:val="000000"/>
            <w:bdr w:val="none" w:sz="0" w:space="0" w:color="auto" w:frame="1"/>
          </w:rPr>
          <w:delInstrText xml:space="preserve"> INCLUDEPICTURE "https://lh6.googleusercontent.com/jQHTQPKc5BDn2ntIh2v0NzeEodjrmL_E93_YjKS5O-y67ErGI7tHTwzwCXJnTGkjWlR3jHORzDO8TI9f3f__I6PueNfCs0s42hai0ZvCjdrwByqdSrbmzMDlxWuIxfm2qdYoDaX3PJtYUj50gH4BWdtVEpp_UAma-dRaNxardF_Di4yCWyAOnAkeCuky_g" \* MERGEFORMATINET </w:delInstrText>
        </w:r>
        <w:r w:rsidRPr="005334FE" w:rsidDel="00F72DD9">
          <w:rPr>
            <w:color w:val="000000"/>
            <w:bdr w:val="none" w:sz="0" w:space="0" w:color="auto" w:frame="1"/>
          </w:rPr>
          <w:fldChar w:fldCharType="separate"/>
        </w:r>
        <w:r w:rsidR="00000000" w:rsidDel="00F72DD9">
          <w:rPr>
            <w:color w:val="000000"/>
            <w:bdr w:val="none" w:sz="0" w:space="0" w:color="auto" w:frame="1"/>
          </w:rPr>
          <w:fldChar w:fldCharType="begin"/>
        </w:r>
        <w:r w:rsidR="00000000" w:rsidDel="00F72DD9">
          <w:rPr>
            <w:color w:val="000000"/>
            <w:bdr w:val="none" w:sz="0" w:space="0" w:color="auto" w:frame="1"/>
          </w:rPr>
          <w:delInstrText xml:space="preserve"> INCLUDEPICTURE  "https://lh6.googleusercontent.com/jQHTQPKc5BDn2ntIh2v0NzeEodjrmL_E93_YjKS5O-y67ErGI7tHTwzwCXJnTGkjWlR3jHORzDO8TI9f3f__I6PueNfCs0s42hai0ZvCjdrwByqdSrbmzMDlxWuIxfm2qdYoDaX3PJtYUj50gH4BWdtVEpp_UAma-dRaNxardF_Di4yCWyAOnAkeCuky_g" \* MERGEFORMATINET </w:delInstrText>
        </w:r>
        <w:r w:rsidR="00000000" w:rsidDel="00F72DD9">
          <w:rPr>
            <w:color w:val="000000"/>
            <w:bdr w:val="none" w:sz="0" w:space="0" w:color="auto" w:frame="1"/>
          </w:rPr>
          <w:fldChar w:fldCharType="separate"/>
        </w:r>
        <w:r w:rsidR="00D333F1">
          <w:rPr>
            <w:noProof/>
            <w:color w:val="000000"/>
            <w:bdr w:val="none" w:sz="0" w:space="0" w:color="auto" w:frame="1"/>
          </w:rPr>
          <w:pict w14:anchorId="1B1E1358">
            <v:shape id="_x0000_i1044" type="#_x0000_t75" alt="" style="width:464.8pt;height:144.05pt;mso-width-percent:0;mso-height-percent:0;mso-width-percent:0;mso-height-percent:0">
              <v:imagedata r:id="rId23" r:href="rId24"/>
            </v:shape>
          </w:pict>
        </w:r>
        <w:r w:rsidR="00000000" w:rsidDel="00F72DD9">
          <w:rPr>
            <w:color w:val="000000"/>
            <w:bdr w:val="none" w:sz="0" w:space="0" w:color="auto" w:frame="1"/>
          </w:rPr>
          <w:fldChar w:fldCharType="end"/>
        </w:r>
        <w:r w:rsidRPr="005334FE" w:rsidDel="00F72DD9">
          <w:rPr>
            <w:color w:val="000000"/>
            <w:bdr w:val="none" w:sz="0" w:space="0" w:color="auto" w:frame="1"/>
          </w:rPr>
          <w:fldChar w:fldCharType="end"/>
        </w:r>
      </w:del>
    </w:p>
    <w:p w14:paraId="2FBADA05" w14:textId="23B25084" w:rsidR="00BA1511" w:rsidRPr="005334FE" w:rsidDel="00F72DD9" w:rsidRDefault="00BA1511" w:rsidP="00BA1511">
      <w:pPr>
        <w:pStyle w:val="NormalWeb"/>
        <w:spacing w:before="0" w:beforeAutospacing="0" w:after="0" w:afterAutospacing="0"/>
        <w:jc w:val="center"/>
        <w:rPr>
          <w:del w:id="356" w:author="Microsoft Office User" w:date="2023-01-26T15:58:00Z"/>
        </w:rPr>
      </w:pPr>
      <w:del w:id="357" w:author="Microsoft Office User" w:date="2023-01-26T15:58:00Z">
        <w:r w:rsidRPr="005334FE" w:rsidDel="00F72DD9">
          <w:rPr>
            <w:color w:val="000000"/>
            <w:bdr w:val="none" w:sz="0" w:space="0" w:color="auto" w:frame="1"/>
          </w:rPr>
          <w:fldChar w:fldCharType="begin"/>
        </w:r>
        <w:r w:rsidRPr="005334FE" w:rsidDel="00F72DD9">
          <w:rPr>
            <w:color w:val="000000"/>
            <w:bdr w:val="none" w:sz="0" w:space="0" w:color="auto" w:frame="1"/>
          </w:rPr>
          <w:delInstrText xml:space="preserve"> INCLUDEPICTURE "https://lh3.googleusercontent.com/nq3ZPIIWBOVL-1aHdxGUaTvY7M2u28Jy_EDru8XZlfYs66Cii7PFc9W5U_QpGbWOcYJzMByE6FcJ8f_zgVFq4HFo2oWjgUr25samWJXq9EUIhzid93FYyYXpUpicLFccWGMuFMT2fWtkpJLBbiS9qKmt26IsMtaa1cUd_dequAyLHW_Ap02Njk3eMGYb8A" \* MERGEFORMATINET </w:delInstrText>
        </w:r>
        <w:r w:rsidRPr="005334FE" w:rsidDel="00F72DD9">
          <w:rPr>
            <w:color w:val="000000"/>
            <w:bdr w:val="none" w:sz="0" w:space="0" w:color="auto" w:frame="1"/>
          </w:rPr>
          <w:fldChar w:fldCharType="separate"/>
        </w:r>
        <w:r w:rsidR="00000000" w:rsidDel="00F72DD9">
          <w:rPr>
            <w:color w:val="000000"/>
            <w:bdr w:val="none" w:sz="0" w:space="0" w:color="auto" w:frame="1"/>
          </w:rPr>
          <w:fldChar w:fldCharType="begin"/>
        </w:r>
        <w:r w:rsidR="00000000" w:rsidDel="00F72DD9">
          <w:rPr>
            <w:color w:val="000000"/>
            <w:bdr w:val="none" w:sz="0" w:space="0" w:color="auto" w:frame="1"/>
          </w:rPr>
          <w:delInstrText xml:space="preserve"> INCLUDEPICTURE  "https://lh3.googleusercontent.com/nq3ZPIIWBOVL-1aHdxGUaTvY7M2u28Jy_EDru8XZlfYs66Cii7PFc9W5U_QpGbWOcYJzMByE6FcJ8f_zgVFq4HFo2oWjgUr25samWJXq9EUIhzid93FYyYXpUpicLFccWGMuFMT2fWtkpJLBbiS9qKmt26IsMtaa1cUd_dequAyLHW_Ap02Njk3eMGYb8A" \* MERGEFORMATINET </w:delInstrText>
        </w:r>
        <w:r w:rsidR="00000000" w:rsidDel="00F72DD9">
          <w:rPr>
            <w:color w:val="000000"/>
            <w:bdr w:val="none" w:sz="0" w:space="0" w:color="auto" w:frame="1"/>
          </w:rPr>
          <w:fldChar w:fldCharType="separate"/>
        </w:r>
        <w:r w:rsidR="00D333F1">
          <w:rPr>
            <w:noProof/>
            <w:color w:val="000000"/>
            <w:bdr w:val="none" w:sz="0" w:space="0" w:color="auto" w:frame="1"/>
          </w:rPr>
          <w:pict w14:anchorId="6BD8D5FB">
            <v:shape id="_x0000_i1043" type="#_x0000_t75" alt="" style="width:454pt;height:143.05pt;mso-width-percent:0;mso-height-percent:0;mso-width-percent:0;mso-height-percent:0">
              <v:imagedata r:id="rId25" r:href="rId26"/>
            </v:shape>
          </w:pict>
        </w:r>
        <w:r w:rsidR="00000000" w:rsidDel="00F72DD9">
          <w:rPr>
            <w:color w:val="000000"/>
            <w:bdr w:val="none" w:sz="0" w:space="0" w:color="auto" w:frame="1"/>
          </w:rPr>
          <w:fldChar w:fldCharType="end"/>
        </w:r>
        <w:r w:rsidRPr="005334FE" w:rsidDel="00F72DD9">
          <w:rPr>
            <w:color w:val="000000"/>
            <w:bdr w:val="none" w:sz="0" w:space="0" w:color="auto" w:frame="1"/>
          </w:rPr>
          <w:fldChar w:fldCharType="end"/>
        </w:r>
      </w:del>
    </w:p>
    <w:p w14:paraId="2E4ABAA6" w14:textId="71CA8B90" w:rsidR="00BA1511" w:rsidRPr="005334FE" w:rsidDel="00F72DD9" w:rsidRDefault="00BA1511" w:rsidP="00BA1511">
      <w:pPr>
        <w:pStyle w:val="NormalWeb"/>
        <w:spacing w:before="0" w:beforeAutospacing="0" w:after="0" w:afterAutospacing="0"/>
        <w:jc w:val="center"/>
        <w:rPr>
          <w:del w:id="358" w:author="Microsoft Office User" w:date="2023-01-26T15:58:00Z"/>
        </w:rPr>
      </w:pPr>
      <w:del w:id="359" w:author="Microsoft Office User" w:date="2023-01-26T15:58:00Z">
        <w:r w:rsidRPr="005334FE" w:rsidDel="00F72DD9">
          <w:rPr>
            <w:color w:val="000000"/>
            <w:bdr w:val="none" w:sz="0" w:space="0" w:color="auto" w:frame="1"/>
          </w:rPr>
          <w:fldChar w:fldCharType="begin"/>
        </w:r>
        <w:r w:rsidRPr="005334FE" w:rsidDel="00F72DD9">
          <w:rPr>
            <w:color w:val="000000"/>
            <w:bdr w:val="none" w:sz="0" w:space="0" w:color="auto" w:frame="1"/>
          </w:rPr>
          <w:delInstrText xml:space="preserve"> INCLUDEPICTURE "https://lh3.googleusercontent.com/KdJ4Xtgpvo9edptMyIUKt6DIiA-ghLIXPhC_quEkFIAt1xcby5nJ_otpg2nCDk7pA12Gl2HyjYF9du2nvf2XXTlsW9kmJuBvmtV0kxzyTB_v62DZvRxIKXfil9W-Q9NFA5vYoLBprilcyFydFn2rDtYVFYEImENtTvXgP1xEmvKiIck74wcGorCAzHYQLg" \* MERGEFORMATINET </w:delInstrText>
        </w:r>
        <w:r w:rsidRPr="005334FE" w:rsidDel="00F72DD9">
          <w:rPr>
            <w:color w:val="000000"/>
            <w:bdr w:val="none" w:sz="0" w:space="0" w:color="auto" w:frame="1"/>
          </w:rPr>
          <w:fldChar w:fldCharType="separate"/>
        </w:r>
        <w:r w:rsidR="00000000" w:rsidDel="00F72DD9">
          <w:rPr>
            <w:color w:val="000000"/>
            <w:bdr w:val="none" w:sz="0" w:space="0" w:color="auto" w:frame="1"/>
          </w:rPr>
          <w:fldChar w:fldCharType="begin"/>
        </w:r>
        <w:r w:rsidR="00000000" w:rsidDel="00F72DD9">
          <w:rPr>
            <w:color w:val="000000"/>
            <w:bdr w:val="none" w:sz="0" w:space="0" w:color="auto" w:frame="1"/>
          </w:rPr>
          <w:delInstrText xml:space="preserve"> INCLUDEPICTURE  "https://lh3.googleusercontent.com/KdJ4Xtgpvo9edptMyIUKt6DIiA-ghLIXPhC_quEkFIAt1xcby5nJ_otpg2nCDk7pA12Gl2HyjYF9du2nvf2XXTlsW9kmJuBvmtV0kxzyTB_v62DZvRxIKXfil9W-Q9NFA5vYoLBprilcyFydFn2rDtYVFYEImENtTvXgP1xEmvKiIck74wcGorCAzHYQLg" \* MERGEFORMATINET </w:delInstrText>
        </w:r>
        <w:r w:rsidR="00000000" w:rsidDel="00F72DD9">
          <w:rPr>
            <w:color w:val="000000"/>
            <w:bdr w:val="none" w:sz="0" w:space="0" w:color="auto" w:frame="1"/>
          </w:rPr>
          <w:fldChar w:fldCharType="separate"/>
        </w:r>
        <w:r w:rsidR="00D333F1">
          <w:rPr>
            <w:noProof/>
            <w:color w:val="000000"/>
            <w:bdr w:val="none" w:sz="0" w:space="0" w:color="auto" w:frame="1"/>
          </w:rPr>
          <w:pict w14:anchorId="7895F52B">
            <v:shape id="_x0000_i1042" type="#_x0000_t75" alt="" style="width:461.05pt;height:135.95pt;mso-width-percent:0;mso-height-percent:0;mso-width-percent:0;mso-height-percent:0">
              <v:imagedata r:id="rId27" r:href="rId28"/>
            </v:shape>
          </w:pict>
        </w:r>
        <w:r w:rsidR="00000000" w:rsidDel="00F72DD9">
          <w:rPr>
            <w:color w:val="000000"/>
            <w:bdr w:val="none" w:sz="0" w:space="0" w:color="auto" w:frame="1"/>
          </w:rPr>
          <w:fldChar w:fldCharType="end"/>
        </w:r>
        <w:r w:rsidRPr="005334FE" w:rsidDel="00F72DD9">
          <w:rPr>
            <w:color w:val="000000"/>
            <w:bdr w:val="none" w:sz="0" w:space="0" w:color="auto" w:frame="1"/>
          </w:rPr>
          <w:fldChar w:fldCharType="end"/>
        </w:r>
      </w:del>
    </w:p>
    <w:p w14:paraId="03E73B10" w14:textId="2FE31DA0" w:rsidR="00BA1511" w:rsidRPr="005334FE" w:rsidDel="00F72DD9" w:rsidRDefault="00BA1511" w:rsidP="00BA1511">
      <w:pPr>
        <w:pStyle w:val="NormalWeb"/>
        <w:spacing w:before="0" w:beforeAutospacing="0" w:after="0" w:afterAutospacing="0"/>
        <w:jc w:val="center"/>
        <w:rPr>
          <w:del w:id="360" w:author="Microsoft Office User" w:date="2023-01-26T15:58:00Z"/>
        </w:rPr>
      </w:pPr>
      <w:del w:id="361" w:author="Microsoft Office User" w:date="2023-01-26T15:58:00Z">
        <w:r w:rsidRPr="005334FE" w:rsidDel="00F72DD9">
          <w:rPr>
            <w:color w:val="000000"/>
            <w:bdr w:val="none" w:sz="0" w:space="0" w:color="auto" w:frame="1"/>
          </w:rPr>
          <w:fldChar w:fldCharType="begin"/>
        </w:r>
        <w:r w:rsidRPr="005334FE" w:rsidDel="00F72DD9">
          <w:rPr>
            <w:color w:val="000000"/>
            <w:bdr w:val="none" w:sz="0" w:space="0" w:color="auto" w:frame="1"/>
          </w:rPr>
          <w:delInstrText xml:space="preserve"> INCLUDEPICTURE "https://lh4.googleusercontent.com/4a7i0KahxEBLXGXA0Xjylft14b3uZdz2mItZdoFCw6sX2Ev0lNEkx7kaF42zEvhjMx13OlO5K-tc8ctccrmbKaWVIZMQoTET_M3p0gf7OH3Dbfilc26AZPGv03pEIH-3ENj4ymAj7UBbxNC3RWMLov2k203bWeNj15jaCpZk3eXdWdQDjuK0OwoWN_lLnA" \* MERGEFORMATINET </w:delInstrText>
        </w:r>
        <w:r w:rsidRPr="005334FE" w:rsidDel="00F72DD9">
          <w:rPr>
            <w:color w:val="000000"/>
            <w:bdr w:val="none" w:sz="0" w:space="0" w:color="auto" w:frame="1"/>
          </w:rPr>
          <w:fldChar w:fldCharType="separate"/>
        </w:r>
        <w:r w:rsidR="00000000" w:rsidDel="00F72DD9">
          <w:rPr>
            <w:color w:val="000000"/>
            <w:bdr w:val="none" w:sz="0" w:space="0" w:color="auto" w:frame="1"/>
          </w:rPr>
          <w:fldChar w:fldCharType="begin"/>
        </w:r>
        <w:r w:rsidR="00000000" w:rsidDel="00F72DD9">
          <w:rPr>
            <w:color w:val="000000"/>
            <w:bdr w:val="none" w:sz="0" w:space="0" w:color="auto" w:frame="1"/>
          </w:rPr>
          <w:delInstrText xml:space="preserve"> INCLUDEPICTURE  "https://lh4.googleusercontent.com/4a7i0KahxEBLXGXA0Xjylft14b3uZdz2mItZdoFCw6sX2Ev0lNEkx7kaF42zEvhjMx13OlO5K-tc8ctccrmbKaWVIZMQoTET_M3p0gf7OH3Dbfilc26AZPGv03pEIH-3ENj4ymAj7UBbxNC3RWMLov2k203bWeNj15jaCpZk3eXdWdQDjuK0OwoWN_lLnA" \* MERGEFORMATINET </w:delInstrText>
        </w:r>
        <w:r w:rsidR="00000000" w:rsidDel="00F72DD9">
          <w:rPr>
            <w:color w:val="000000"/>
            <w:bdr w:val="none" w:sz="0" w:space="0" w:color="auto" w:frame="1"/>
          </w:rPr>
          <w:fldChar w:fldCharType="separate"/>
        </w:r>
        <w:r w:rsidR="00D333F1">
          <w:rPr>
            <w:noProof/>
            <w:color w:val="000000"/>
            <w:bdr w:val="none" w:sz="0" w:space="0" w:color="auto" w:frame="1"/>
          </w:rPr>
          <w:pict w14:anchorId="2BEB5D8C">
            <v:shape id="_x0000_i1041" type="#_x0000_t75" alt="" style="width:461.95pt;height:153.05pt;mso-width-percent:0;mso-height-percent:0;mso-width-percent:0;mso-height-percent:0">
              <v:imagedata r:id="rId29" r:href="rId30"/>
            </v:shape>
          </w:pict>
        </w:r>
        <w:r w:rsidR="00000000" w:rsidDel="00F72DD9">
          <w:rPr>
            <w:color w:val="000000"/>
            <w:bdr w:val="none" w:sz="0" w:space="0" w:color="auto" w:frame="1"/>
          </w:rPr>
          <w:fldChar w:fldCharType="end"/>
        </w:r>
        <w:r w:rsidRPr="005334FE" w:rsidDel="00F72DD9">
          <w:rPr>
            <w:color w:val="000000"/>
            <w:bdr w:val="none" w:sz="0" w:space="0" w:color="auto" w:frame="1"/>
          </w:rPr>
          <w:fldChar w:fldCharType="end"/>
        </w:r>
      </w:del>
    </w:p>
    <w:p w14:paraId="58D19699" w14:textId="2ED8FC58" w:rsidR="00BA1511" w:rsidRPr="005334FE" w:rsidDel="00F72DD9" w:rsidRDefault="00BA1511" w:rsidP="00BA1511">
      <w:pPr>
        <w:pStyle w:val="NormalWeb"/>
        <w:spacing w:before="0" w:beforeAutospacing="0" w:after="0" w:afterAutospacing="0"/>
        <w:jc w:val="center"/>
        <w:rPr>
          <w:del w:id="362" w:author="Microsoft Office User" w:date="2023-01-26T15:58:00Z"/>
        </w:rPr>
      </w:pPr>
      <w:del w:id="363" w:author="Microsoft Office User" w:date="2023-01-26T15:58:00Z">
        <w:r w:rsidRPr="005334FE" w:rsidDel="00F72DD9">
          <w:rPr>
            <w:color w:val="000000"/>
            <w:bdr w:val="none" w:sz="0" w:space="0" w:color="auto" w:frame="1"/>
          </w:rPr>
          <w:fldChar w:fldCharType="begin"/>
        </w:r>
        <w:r w:rsidRPr="005334FE" w:rsidDel="00F72DD9">
          <w:rPr>
            <w:color w:val="000000"/>
            <w:bdr w:val="none" w:sz="0" w:space="0" w:color="auto" w:frame="1"/>
          </w:rPr>
          <w:delInstrText xml:space="preserve"> INCLUDEPICTURE "https://lh3.googleusercontent.com/OkMU8m38TtDyaOBYfF3NKVjChQEswJHwK5cdRxIQbrwuM1mB54BBtj56IX786eoEWYGg-VZP2DbUaGUO3-HmwlXfnrnjR5Cep4CjUId127r6V3LsWHtG-5yudh1ZWeaNfzifuOu-uGDyRkT6AUU9mniVnapAVl7nOWWnGRVAXLQFu7Au5ZFd4Wntcf9zOg" \* MERGEFORMATINET </w:delInstrText>
        </w:r>
        <w:r w:rsidRPr="005334FE" w:rsidDel="00F72DD9">
          <w:rPr>
            <w:color w:val="000000"/>
            <w:bdr w:val="none" w:sz="0" w:space="0" w:color="auto" w:frame="1"/>
          </w:rPr>
          <w:fldChar w:fldCharType="separate"/>
        </w:r>
        <w:r w:rsidR="00000000" w:rsidDel="00F72DD9">
          <w:rPr>
            <w:color w:val="000000"/>
            <w:bdr w:val="none" w:sz="0" w:space="0" w:color="auto" w:frame="1"/>
          </w:rPr>
          <w:fldChar w:fldCharType="begin"/>
        </w:r>
        <w:r w:rsidR="00000000" w:rsidDel="00F72DD9">
          <w:rPr>
            <w:color w:val="000000"/>
            <w:bdr w:val="none" w:sz="0" w:space="0" w:color="auto" w:frame="1"/>
          </w:rPr>
          <w:delInstrText xml:space="preserve"> INCLUDEPICTURE  "https://lh3.googleusercontent.com/OkMU8m38TtDyaOBYfF3NKVjChQEswJHwK5cdRxIQbrwuM1mB54BBtj56IX786eoEWYGg-VZP2DbUaGUO3-HmwlXfnrnjR5Cep4CjUId127r6V3LsWHtG-5yudh1ZWeaNfzifuOu-uGDyRkT6AUU9mniVnapAVl7nOWWnGRVAXLQFu7Au5ZFd4Wntcf9zOg" \* MERGEFORMATINET </w:delInstrText>
        </w:r>
        <w:r w:rsidR="00000000" w:rsidDel="00F72DD9">
          <w:rPr>
            <w:color w:val="000000"/>
            <w:bdr w:val="none" w:sz="0" w:space="0" w:color="auto" w:frame="1"/>
          </w:rPr>
          <w:fldChar w:fldCharType="separate"/>
        </w:r>
        <w:r w:rsidR="00D333F1">
          <w:rPr>
            <w:noProof/>
            <w:color w:val="000000"/>
            <w:bdr w:val="none" w:sz="0" w:space="0" w:color="auto" w:frame="1"/>
          </w:rPr>
          <w:pict w14:anchorId="7F707F20">
            <v:shape id="_x0000_i1040" type="#_x0000_t75" alt="" style="width:461.05pt;height:142pt;mso-width-percent:0;mso-height-percent:0;mso-width-percent:0;mso-height-percent:0">
              <v:imagedata r:id="rId31" r:href="rId32"/>
            </v:shape>
          </w:pict>
        </w:r>
        <w:r w:rsidR="00000000" w:rsidDel="00F72DD9">
          <w:rPr>
            <w:color w:val="000000"/>
            <w:bdr w:val="none" w:sz="0" w:space="0" w:color="auto" w:frame="1"/>
          </w:rPr>
          <w:fldChar w:fldCharType="end"/>
        </w:r>
        <w:r w:rsidRPr="005334FE" w:rsidDel="00F72DD9">
          <w:rPr>
            <w:color w:val="000000"/>
            <w:bdr w:val="none" w:sz="0" w:space="0" w:color="auto" w:frame="1"/>
          </w:rPr>
          <w:fldChar w:fldCharType="end"/>
        </w:r>
      </w:del>
    </w:p>
    <w:p w14:paraId="7B8B57DA" w14:textId="51E2D613" w:rsidR="00BA1511" w:rsidRPr="005334FE" w:rsidDel="00F72DD9" w:rsidRDefault="00BA1511" w:rsidP="00BA1511">
      <w:pPr>
        <w:pStyle w:val="NormalWeb"/>
        <w:spacing w:before="0" w:beforeAutospacing="0" w:after="0" w:afterAutospacing="0"/>
        <w:jc w:val="center"/>
        <w:rPr>
          <w:del w:id="364" w:author="Microsoft Office User" w:date="2023-01-26T15:58:00Z"/>
        </w:rPr>
      </w:pPr>
      <w:del w:id="365" w:author="Microsoft Office User" w:date="2023-01-26T15:58:00Z">
        <w:r w:rsidRPr="005334FE" w:rsidDel="00F72DD9">
          <w:rPr>
            <w:color w:val="000000"/>
            <w:bdr w:val="none" w:sz="0" w:space="0" w:color="auto" w:frame="1"/>
          </w:rPr>
          <w:fldChar w:fldCharType="begin"/>
        </w:r>
        <w:r w:rsidRPr="005334FE" w:rsidDel="00F72DD9">
          <w:rPr>
            <w:color w:val="000000"/>
            <w:bdr w:val="none" w:sz="0" w:space="0" w:color="auto" w:frame="1"/>
          </w:rPr>
          <w:delInstrText xml:space="preserve"> INCLUDEPICTURE "https://lh5.googleusercontent.com/WNceh_cDR8yGCyl5aok1zxxt9We2tOLGmZcgzbMsuobBNr4ymWaLd6URKK5AlNq3t9vTnPThsFY4_n69POXR8iyjW-7fkVkaAh_7fzGs3qQwCNlxfaPT_PLfAp2e-vI2KbJKXVN5ixp22aMNGj27WTp47I2gq8pcti6I73dieLDO_fm0V5UBa4MZiERG2w" \* MERGEFORMATINET </w:delInstrText>
        </w:r>
        <w:r w:rsidRPr="005334FE" w:rsidDel="00F72DD9">
          <w:rPr>
            <w:color w:val="000000"/>
            <w:bdr w:val="none" w:sz="0" w:space="0" w:color="auto" w:frame="1"/>
          </w:rPr>
          <w:fldChar w:fldCharType="separate"/>
        </w:r>
        <w:r w:rsidR="00000000" w:rsidDel="00F72DD9">
          <w:rPr>
            <w:color w:val="000000"/>
            <w:bdr w:val="none" w:sz="0" w:space="0" w:color="auto" w:frame="1"/>
          </w:rPr>
          <w:fldChar w:fldCharType="begin"/>
        </w:r>
        <w:r w:rsidR="00000000" w:rsidDel="00F72DD9">
          <w:rPr>
            <w:color w:val="000000"/>
            <w:bdr w:val="none" w:sz="0" w:space="0" w:color="auto" w:frame="1"/>
          </w:rPr>
          <w:delInstrText xml:space="preserve"> INCLUDEPICTURE  "https://lh5.googleusercontent.com/WNceh_cDR8yGCyl5aok1zxxt9We2tOLGmZcgzbMsuobBNr4ymWaLd6URKK5AlNq3t9vTnPThsFY4_n69POXR8iyjW-7fkVkaAh_7fzGs3qQwCNlxfaPT_PLfAp2e-vI2KbJKXVN5ixp22aMNGj27WTp47I2gq8pcti6I73dieLDO_fm0V5UBa4MZiERG2w" \* MERGEFORMATINET </w:delInstrText>
        </w:r>
        <w:r w:rsidR="00000000" w:rsidDel="00F72DD9">
          <w:rPr>
            <w:color w:val="000000"/>
            <w:bdr w:val="none" w:sz="0" w:space="0" w:color="auto" w:frame="1"/>
          </w:rPr>
          <w:fldChar w:fldCharType="separate"/>
        </w:r>
        <w:r w:rsidR="00D333F1">
          <w:rPr>
            <w:noProof/>
            <w:color w:val="000000"/>
            <w:bdr w:val="none" w:sz="0" w:space="0" w:color="auto" w:frame="1"/>
          </w:rPr>
          <w:pict w14:anchorId="19C9E278">
            <v:shape id="_x0000_i1039" type="#_x0000_t75" alt="" style="width:462.9pt;height:151.95pt;mso-width-percent:0;mso-height-percent:0;mso-width-percent:0;mso-height-percent:0">
              <v:imagedata r:id="rId33" r:href="rId34"/>
            </v:shape>
          </w:pict>
        </w:r>
        <w:r w:rsidR="00000000" w:rsidDel="00F72DD9">
          <w:rPr>
            <w:color w:val="000000"/>
            <w:bdr w:val="none" w:sz="0" w:space="0" w:color="auto" w:frame="1"/>
          </w:rPr>
          <w:fldChar w:fldCharType="end"/>
        </w:r>
        <w:r w:rsidRPr="005334FE" w:rsidDel="00F72DD9">
          <w:rPr>
            <w:color w:val="000000"/>
            <w:bdr w:val="none" w:sz="0" w:space="0" w:color="auto" w:frame="1"/>
          </w:rPr>
          <w:fldChar w:fldCharType="end"/>
        </w:r>
      </w:del>
    </w:p>
    <w:p w14:paraId="2BB63218" w14:textId="063B6B93" w:rsidR="00BA1511" w:rsidRPr="005334FE" w:rsidDel="00F72DD9" w:rsidRDefault="00BA1511" w:rsidP="00BA1511">
      <w:pPr>
        <w:spacing w:after="240"/>
        <w:rPr>
          <w:del w:id="366" w:author="Microsoft Office User" w:date="2023-01-26T15:58:00Z"/>
        </w:rPr>
      </w:pPr>
    </w:p>
    <w:p w14:paraId="07AC8BC7" w14:textId="3783CD99" w:rsidR="00BA1511" w:rsidRPr="005334FE" w:rsidDel="00F72DD9" w:rsidRDefault="00BA1511" w:rsidP="00BA1511">
      <w:pPr>
        <w:pStyle w:val="NormalWeb"/>
        <w:spacing w:before="0" w:beforeAutospacing="0" w:after="0" w:afterAutospacing="0" w:line="360" w:lineRule="auto"/>
        <w:jc w:val="both"/>
        <w:rPr>
          <w:del w:id="367" w:author="Microsoft Office User" w:date="2023-01-26T15:58:00Z"/>
        </w:rPr>
      </w:pPr>
      <w:del w:id="368" w:author="Microsoft Office User" w:date="2023-01-26T15:58:00Z">
        <w:r w:rsidRPr="005334FE" w:rsidDel="00F72DD9">
          <w:rPr>
            <w:b/>
            <w:bCs/>
            <w:color w:val="000000"/>
          </w:rPr>
          <w:delText>Визуализация значимых пар каналов для одного эксперимента</w:delText>
        </w:r>
      </w:del>
    </w:p>
    <w:p w14:paraId="017B0898" w14:textId="56734152" w:rsidR="00BA1511" w:rsidRPr="005334FE" w:rsidDel="00F72DD9" w:rsidRDefault="00BA1511" w:rsidP="00BA1511">
      <w:pPr>
        <w:spacing w:line="360" w:lineRule="auto"/>
        <w:rPr>
          <w:del w:id="369" w:author="Microsoft Office User" w:date="2023-01-26T15:58:00Z"/>
        </w:rPr>
      </w:pPr>
    </w:p>
    <w:p w14:paraId="680564A4" w14:textId="6159A024" w:rsidR="00BA1511" w:rsidRPr="005334FE" w:rsidDel="00F72DD9" w:rsidRDefault="00BA1511" w:rsidP="00BA1511">
      <w:pPr>
        <w:pStyle w:val="NormalWeb"/>
        <w:spacing w:before="0" w:beforeAutospacing="0" w:after="0" w:afterAutospacing="0" w:line="360" w:lineRule="auto"/>
        <w:jc w:val="both"/>
        <w:rPr>
          <w:del w:id="370" w:author="Microsoft Office User" w:date="2023-01-26T15:58:00Z"/>
        </w:rPr>
      </w:pPr>
      <w:del w:id="371" w:author="Microsoft Office User" w:date="2023-01-26T15:58:00Z">
        <w:r w:rsidRPr="005334FE" w:rsidDel="00F72DD9">
          <w:rPr>
            <w:color w:val="000000"/>
          </w:rPr>
          <w:delText>Получим значимые пары каналов для конкретного эксперимента с помощью теста на перемешивания. Число симуляций = 10 000, уровень значимости с поправкой на множественные сравнения = 0.05 / 171. </w:delText>
        </w:r>
      </w:del>
    </w:p>
    <w:p w14:paraId="31F2D4FA" w14:textId="4661734C" w:rsidR="00BA1511" w:rsidRPr="005334FE" w:rsidDel="00F72DD9" w:rsidRDefault="00BA1511" w:rsidP="00BA1511">
      <w:pPr>
        <w:spacing w:line="360" w:lineRule="auto"/>
        <w:rPr>
          <w:del w:id="372" w:author="Microsoft Office User" w:date="2023-01-26T15:58:00Z"/>
        </w:rPr>
      </w:pPr>
    </w:p>
    <w:p w14:paraId="4BE14141" w14:textId="0E8114A6" w:rsidR="00BA1511" w:rsidRPr="005334FE" w:rsidDel="00F72DD9" w:rsidRDefault="00BA1511" w:rsidP="00BA1511">
      <w:pPr>
        <w:pStyle w:val="NormalWeb"/>
        <w:spacing w:before="0" w:beforeAutospacing="0" w:after="0" w:afterAutospacing="0" w:line="360" w:lineRule="auto"/>
        <w:jc w:val="both"/>
        <w:rPr>
          <w:del w:id="373" w:author="Microsoft Office User" w:date="2023-01-26T15:58:00Z"/>
        </w:rPr>
      </w:pPr>
      <w:del w:id="374" w:author="Microsoft Office User" w:date="2023-01-26T15:58:00Z">
        <w:r w:rsidRPr="005334FE" w:rsidDel="00F72DD9">
          <w:rPr>
            <w:color w:val="000000"/>
          </w:rPr>
          <w:delText>Посмотрим как будет результат меняться для разного размера выборок. При каждом новом запуске результаты будут отличаться, так как разбиение на группы происходит случайно.</w:delText>
        </w:r>
      </w:del>
    </w:p>
    <w:p w14:paraId="1B912A90" w14:textId="0901E559" w:rsidR="00BA1511" w:rsidRPr="005334FE" w:rsidDel="00F72DD9" w:rsidRDefault="00BA1511" w:rsidP="00BA1511">
      <w:pPr>
        <w:spacing w:after="240"/>
        <w:rPr>
          <w:del w:id="375" w:author="Microsoft Office User" w:date="2023-01-26T15:58:00Z"/>
        </w:rPr>
      </w:pPr>
    </w:p>
    <w:p w14:paraId="2B1AA8E3" w14:textId="22967F1E" w:rsidR="00BA1511" w:rsidRPr="005334FE" w:rsidDel="00F72DD9" w:rsidRDefault="00BA1511" w:rsidP="00BA1511">
      <w:pPr>
        <w:pStyle w:val="NormalWeb"/>
        <w:spacing w:before="0" w:beforeAutospacing="0" w:after="0" w:afterAutospacing="0"/>
        <w:jc w:val="center"/>
        <w:rPr>
          <w:del w:id="376" w:author="Microsoft Office User" w:date="2023-01-26T15:58:00Z"/>
        </w:rPr>
      </w:pPr>
      <w:del w:id="377" w:author="Microsoft Office User" w:date="2023-01-26T15:58:00Z">
        <w:r w:rsidRPr="005334FE" w:rsidDel="00F72DD9">
          <w:rPr>
            <w:color w:val="000000"/>
          </w:rPr>
          <w:delText>размер группы = 30</w:delText>
        </w:r>
      </w:del>
    </w:p>
    <w:p w14:paraId="38CDC663" w14:textId="3362881C" w:rsidR="00BA1511" w:rsidRPr="005334FE" w:rsidDel="00F72DD9" w:rsidRDefault="00BA1511" w:rsidP="00BA1511">
      <w:pPr>
        <w:pStyle w:val="NormalWeb"/>
        <w:spacing w:before="0" w:beforeAutospacing="0" w:after="0" w:afterAutospacing="0"/>
        <w:jc w:val="center"/>
        <w:rPr>
          <w:del w:id="378" w:author="Microsoft Office User" w:date="2023-01-26T15:58:00Z"/>
        </w:rPr>
      </w:pPr>
      <w:del w:id="379" w:author="Microsoft Office User" w:date="2023-01-26T15:58:00Z">
        <w:r w:rsidRPr="005334FE" w:rsidDel="00F72DD9">
          <w:rPr>
            <w:color w:val="000000"/>
            <w:bdr w:val="none" w:sz="0" w:space="0" w:color="auto" w:frame="1"/>
          </w:rPr>
          <w:fldChar w:fldCharType="begin"/>
        </w:r>
        <w:r w:rsidRPr="005334FE" w:rsidDel="00F72DD9">
          <w:rPr>
            <w:color w:val="000000"/>
            <w:bdr w:val="none" w:sz="0" w:space="0" w:color="auto" w:frame="1"/>
          </w:rPr>
          <w:delInstrText xml:space="preserve"> INCLUDEPICTURE "https://lh4.googleusercontent.com/QnSdzQObgE0kz0dJfO4OIo74wWgDLrMtlLRDxneoVyKgkUAoPRok4fQnOpVwfSAtAwtZxZBLN5uVrDGh7kfX5XkIgbKEUws2bYfMIXBS4ns6fLjHaZI1ah2OS8N4QpLAmhNc-Kw-ZiA5l8jqhCdgMzlSepUMv4KEWiOk4Ncy3Md4ZavX3paXGekMoqAk3w" \* MERGEFORMATINET </w:delInstrText>
        </w:r>
        <w:r w:rsidRPr="005334FE" w:rsidDel="00F72DD9">
          <w:rPr>
            <w:color w:val="000000"/>
            <w:bdr w:val="none" w:sz="0" w:space="0" w:color="auto" w:frame="1"/>
          </w:rPr>
          <w:fldChar w:fldCharType="separate"/>
        </w:r>
        <w:r w:rsidR="00000000" w:rsidDel="00F72DD9">
          <w:rPr>
            <w:color w:val="000000"/>
            <w:bdr w:val="none" w:sz="0" w:space="0" w:color="auto" w:frame="1"/>
          </w:rPr>
          <w:fldChar w:fldCharType="begin"/>
        </w:r>
        <w:r w:rsidR="00000000" w:rsidDel="00F72DD9">
          <w:rPr>
            <w:color w:val="000000"/>
            <w:bdr w:val="none" w:sz="0" w:space="0" w:color="auto" w:frame="1"/>
          </w:rPr>
          <w:delInstrText xml:space="preserve"> INCLUDEPICTURE  "https://lh4.googleusercontent.com/QnSdzQObgE0kz0dJfO4OIo74wWgDLrMtlLRDxneoVyKgkUAoPRok4fQnOpVwfSAtAwtZxZBLN5uVrDGh7kfX5XkIgbKEUws2bYfMIXBS4ns6fLjHaZI1ah2OS8N4QpLAmhNc-Kw-ZiA5l8jqhCdgMzlSepUMv4KEWiOk4Ncy3Md4ZavX3paXGekMoqAk3w" \* MERGEFORMATINET </w:delInstrText>
        </w:r>
        <w:r w:rsidR="00000000" w:rsidDel="00F72DD9">
          <w:rPr>
            <w:color w:val="000000"/>
            <w:bdr w:val="none" w:sz="0" w:space="0" w:color="auto" w:frame="1"/>
          </w:rPr>
          <w:fldChar w:fldCharType="separate"/>
        </w:r>
        <w:r w:rsidR="00D333F1">
          <w:rPr>
            <w:noProof/>
            <w:color w:val="000000"/>
            <w:bdr w:val="none" w:sz="0" w:space="0" w:color="auto" w:frame="1"/>
          </w:rPr>
          <w:pict w14:anchorId="7101C22C">
            <v:shape id="_x0000_i1038" type="#_x0000_t75" alt="" style="width:432.15pt;height:109.95pt;mso-width-percent:0;mso-height-percent:0;mso-width-percent:0;mso-height-percent:0">
              <v:imagedata r:id="rId35" r:href="rId36"/>
            </v:shape>
          </w:pict>
        </w:r>
        <w:r w:rsidR="00000000" w:rsidDel="00F72DD9">
          <w:rPr>
            <w:color w:val="000000"/>
            <w:bdr w:val="none" w:sz="0" w:space="0" w:color="auto" w:frame="1"/>
          </w:rPr>
          <w:fldChar w:fldCharType="end"/>
        </w:r>
        <w:r w:rsidRPr="005334FE" w:rsidDel="00F72DD9">
          <w:rPr>
            <w:color w:val="000000"/>
            <w:bdr w:val="none" w:sz="0" w:space="0" w:color="auto" w:frame="1"/>
          </w:rPr>
          <w:fldChar w:fldCharType="end"/>
        </w:r>
      </w:del>
    </w:p>
    <w:p w14:paraId="4940871A" w14:textId="029E18E0" w:rsidR="00BA1511" w:rsidRPr="005334FE" w:rsidDel="00F72DD9" w:rsidRDefault="00BA1511" w:rsidP="00BA1511">
      <w:pPr>
        <w:pStyle w:val="NormalWeb"/>
        <w:spacing w:before="0" w:beforeAutospacing="0" w:after="0" w:afterAutospacing="0"/>
        <w:jc w:val="center"/>
        <w:rPr>
          <w:del w:id="380" w:author="Microsoft Office User" w:date="2023-01-26T15:58:00Z"/>
        </w:rPr>
      </w:pPr>
      <w:del w:id="381" w:author="Microsoft Office User" w:date="2023-01-26T15:58:00Z">
        <w:r w:rsidRPr="005334FE" w:rsidDel="00F72DD9">
          <w:rPr>
            <w:color w:val="000000"/>
          </w:rPr>
          <w:delText>размер группы = 40</w:delText>
        </w:r>
      </w:del>
    </w:p>
    <w:p w14:paraId="4B8BC0B1" w14:textId="2AD19866" w:rsidR="00BA1511" w:rsidRPr="005334FE" w:rsidDel="00F72DD9" w:rsidRDefault="00BA1511" w:rsidP="00BA1511">
      <w:pPr>
        <w:pStyle w:val="NormalWeb"/>
        <w:spacing w:before="0" w:beforeAutospacing="0" w:after="0" w:afterAutospacing="0"/>
        <w:jc w:val="center"/>
        <w:rPr>
          <w:del w:id="382" w:author="Microsoft Office User" w:date="2023-01-26T15:58:00Z"/>
        </w:rPr>
      </w:pPr>
      <w:del w:id="383" w:author="Microsoft Office User" w:date="2023-01-26T15:58:00Z">
        <w:r w:rsidRPr="005334FE" w:rsidDel="00F72DD9">
          <w:rPr>
            <w:color w:val="000000"/>
            <w:bdr w:val="none" w:sz="0" w:space="0" w:color="auto" w:frame="1"/>
          </w:rPr>
          <w:fldChar w:fldCharType="begin"/>
        </w:r>
        <w:r w:rsidRPr="005334FE" w:rsidDel="00F72DD9">
          <w:rPr>
            <w:color w:val="000000"/>
            <w:bdr w:val="none" w:sz="0" w:space="0" w:color="auto" w:frame="1"/>
          </w:rPr>
          <w:delInstrText xml:space="preserve"> INCLUDEPICTURE "https://lh5.googleusercontent.com/9GQxDVvhH6candTklpmn7Cdgia0NwZYJj6-DwkTYlfntTDJRr6x9inFq85ISzYyP8S6IDfIbDXHo4-kJTi6rtSGbz9LrHJwRVW-WeBhH-qc0YzNRfNWYTu5oUP5NEpy3DWbPHf6OfZfPFoMYxPAuV9-FBywwhKcrUpNomKtrRKscSJBB5J6CAnQO-LWrDg" \* MERGEFORMATINET </w:delInstrText>
        </w:r>
        <w:r w:rsidRPr="005334FE" w:rsidDel="00F72DD9">
          <w:rPr>
            <w:color w:val="000000"/>
            <w:bdr w:val="none" w:sz="0" w:space="0" w:color="auto" w:frame="1"/>
          </w:rPr>
          <w:fldChar w:fldCharType="separate"/>
        </w:r>
        <w:r w:rsidR="00000000" w:rsidDel="00F72DD9">
          <w:rPr>
            <w:color w:val="000000"/>
            <w:bdr w:val="none" w:sz="0" w:space="0" w:color="auto" w:frame="1"/>
          </w:rPr>
          <w:fldChar w:fldCharType="begin"/>
        </w:r>
        <w:r w:rsidR="00000000" w:rsidDel="00F72DD9">
          <w:rPr>
            <w:color w:val="000000"/>
            <w:bdr w:val="none" w:sz="0" w:space="0" w:color="auto" w:frame="1"/>
          </w:rPr>
          <w:delInstrText xml:space="preserve"> INCLUDEPICTURE  "https://lh5.googleusercontent.com/9GQxDVvhH6candTklpmn7Cdgia0NwZYJj6-DwkTYlfntTDJRr6x9inFq85ISzYyP8S6IDfIbDXHo4-kJTi6rtSGbz9LrHJwRVW-WeBhH-qc0YzNRfNWYTu5oUP5NEpy3DWbPHf6OfZfPFoMYxPAuV9-FBywwhKcrUpNomKtrRKscSJBB5J6CAnQO-LWrDg" \* MERGEFORMATINET </w:delInstrText>
        </w:r>
        <w:r w:rsidR="00000000" w:rsidDel="00F72DD9">
          <w:rPr>
            <w:color w:val="000000"/>
            <w:bdr w:val="none" w:sz="0" w:space="0" w:color="auto" w:frame="1"/>
          </w:rPr>
          <w:fldChar w:fldCharType="separate"/>
        </w:r>
        <w:r w:rsidR="00D333F1">
          <w:rPr>
            <w:noProof/>
            <w:color w:val="000000"/>
            <w:bdr w:val="none" w:sz="0" w:space="0" w:color="auto" w:frame="1"/>
          </w:rPr>
          <w:pict w14:anchorId="6B83151B">
            <v:shape id="_x0000_i1037" type="#_x0000_t75" alt="" style="width:441.8pt;height:113pt;mso-width-percent:0;mso-height-percent:0;mso-width-percent:0;mso-height-percent:0">
              <v:imagedata r:id="rId37" r:href="rId38"/>
            </v:shape>
          </w:pict>
        </w:r>
        <w:r w:rsidR="00000000" w:rsidDel="00F72DD9">
          <w:rPr>
            <w:color w:val="000000"/>
            <w:bdr w:val="none" w:sz="0" w:space="0" w:color="auto" w:frame="1"/>
          </w:rPr>
          <w:fldChar w:fldCharType="end"/>
        </w:r>
        <w:r w:rsidRPr="005334FE" w:rsidDel="00F72DD9">
          <w:rPr>
            <w:color w:val="000000"/>
            <w:bdr w:val="none" w:sz="0" w:space="0" w:color="auto" w:frame="1"/>
          </w:rPr>
          <w:fldChar w:fldCharType="end"/>
        </w:r>
      </w:del>
    </w:p>
    <w:p w14:paraId="4B6C34BF" w14:textId="618CFF48" w:rsidR="00BA1511" w:rsidRPr="005334FE" w:rsidDel="00F72DD9" w:rsidRDefault="00BA1511" w:rsidP="00BA1511">
      <w:pPr>
        <w:pStyle w:val="NormalWeb"/>
        <w:spacing w:before="0" w:beforeAutospacing="0" w:after="0" w:afterAutospacing="0"/>
        <w:jc w:val="center"/>
        <w:rPr>
          <w:del w:id="384" w:author="Microsoft Office User" w:date="2023-01-26T15:58:00Z"/>
        </w:rPr>
      </w:pPr>
      <w:del w:id="385" w:author="Microsoft Office User" w:date="2023-01-26T15:58:00Z">
        <w:r w:rsidRPr="005334FE" w:rsidDel="00F72DD9">
          <w:rPr>
            <w:color w:val="000000"/>
          </w:rPr>
          <w:delText>размер группы = 50</w:delText>
        </w:r>
      </w:del>
    </w:p>
    <w:p w14:paraId="11305330" w14:textId="46608971" w:rsidR="00BA1511" w:rsidRPr="005334FE" w:rsidDel="00F72DD9" w:rsidRDefault="00BA1511" w:rsidP="00BA1511">
      <w:pPr>
        <w:pStyle w:val="NormalWeb"/>
        <w:spacing w:before="0" w:beforeAutospacing="0" w:after="0" w:afterAutospacing="0"/>
        <w:jc w:val="center"/>
        <w:rPr>
          <w:del w:id="386" w:author="Microsoft Office User" w:date="2023-01-26T15:58:00Z"/>
        </w:rPr>
      </w:pPr>
      <w:del w:id="387" w:author="Microsoft Office User" w:date="2023-01-26T15:58:00Z">
        <w:r w:rsidRPr="005334FE" w:rsidDel="00F72DD9">
          <w:rPr>
            <w:color w:val="000000"/>
            <w:bdr w:val="none" w:sz="0" w:space="0" w:color="auto" w:frame="1"/>
          </w:rPr>
          <w:fldChar w:fldCharType="begin"/>
        </w:r>
        <w:r w:rsidRPr="005334FE" w:rsidDel="00F72DD9">
          <w:rPr>
            <w:color w:val="000000"/>
            <w:bdr w:val="none" w:sz="0" w:space="0" w:color="auto" w:frame="1"/>
          </w:rPr>
          <w:delInstrText xml:space="preserve"> INCLUDEPICTURE "https://lh5.googleusercontent.com/Dx_sSSk0MfknNmdsh7lSi5uNeZlk7CLiXvdlMJoI-J9B3UA60xQYtgr2dbMT8f-kYZHgR9So-xqmsH_K1gKzv2t7fbBtIq9vLZccJXNjeZ94iIFWihO49h9SV0NeT_OVjXj8bFW1ITSbrUP48jIkx9ANS1gW1ojNs58TY0jZibls4suIVUsnUJaQB5QQrA" \* MERGEFORMATINET </w:delInstrText>
        </w:r>
        <w:r w:rsidRPr="005334FE" w:rsidDel="00F72DD9">
          <w:rPr>
            <w:color w:val="000000"/>
            <w:bdr w:val="none" w:sz="0" w:space="0" w:color="auto" w:frame="1"/>
          </w:rPr>
          <w:fldChar w:fldCharType="separate"/>
        </w:r>
        <w:r w:rsidR="00000000" w:rsidDel="00F72DD9">
          <w:rPr>
            <w:color w:val="000000"/>
            <w:bdr w:val="none" w:sz="0" w:space="0" w:color="auto" w:frame="1"/>
          </w:rPr>
          <w:fldChar w:fldCharType="begin"/>
        </w:r>
        <w:r w:rsidR="00000000" w:rsidDel="00F72DD9">
          <w:rPr>
            <w:color w:val="000000"/>
            <w:bdr w:val="none" w:sz="0" w:space="0" w:color="auto" w:frame="1"/>
          </w:rPr>
          <w:delInstrText xml:space="preserve"> INCLUDEPICTURE  "https://lh5.googleusercontent.com/Dx_sSSk0MfknNmdsh7lSi5uNeZlk7CLiXvdlMJoI-J9B3UA60xQYtgr2dbMT8f-kYZHgR9So-xqmsH_K1gKzv2t7fbBtIq9vLZccJXNjeZ94iIFWihO49h9SV0NeT_OVjXj8bFW1ITSbrUP48jIkx9ANS1gW1ojNs58TY0jZibls4suIVUsnUJaQB5QQrA" \* MERGEFORMATINET </w:delInstrText>
        </w:r>
        <w:r w:rsidR="00000000" w:rsidDel="00F72DD9">
          <w:rPr>
            <w:color w:val="000000"/>
            <w:bdr w:val="none" w:sz="0" w:space="0" w:color="auto" w:frame="1"/>
          </w:rPr>
          <w:fldChar w:fldCharType="separate"/>
        </w:r>
        <w:r w:rsidR="00D333F1">
          <w:rPr>
            <w:noProof/>
            <w:color w:val="000000"/>
            <w:bdr w:val="none" w:sz="0" w:space="0" w:color="auto" w:frame="1"/>
          </w:rPr>
          <w:pict w14:anchorId="1ECDA838">
            <v:shape id="_x0000_i1036" type="#_x0000_t75" alt="" style="width:447.9pt;height:137pt;mso-width-percent:0;mso-height-percent:0;mso-width-percent:0;mso-height-percent:0">
              <v:imagedata r:id="rId39" r:href="rId40"/>
            </v:shape>
          </w:pict>
        </w:r>
        <w:r w:rsidR="00000000" w:rsidDel="00F72DD9">
          <w:rPr>
            <w:color w:val="000000"/>
            <w:bdr w:val="none" w:sz="0" w:space="0" w:color="auto" w:frame="1"/>
          </w:rPr>
          <w:fldChar w:fldCharType="end"/>
        </w:r>
        <w:r w:rsidRPr="005334FE" w:rsidDel="00F72DD9">
          <w:rPr>
            <w:color w:val="000000"/>
            <w:bdr w:val="none" w:sz="0" w:space="0" w:color="auto" w:frame="1"/>
          </w:rPr>
          <w:fldChar w:fldCharType="end"/>
        </w:r>
      </w:del>
    </w:p>
    <w:p w14:paraId="05F41D13" w14:textId="1C9EACA7" w:rsidR="00BA1511" w:rsidRPr="005334FE" w:rsidDel="00F72DD9" w:rsidRDefault="00BA1511" w:rsidP="00BA1511">
      <w:pPr>
        <w:pStyle w:val="NormalWeb"/>
        <w:spacing w:before="0" w:beforeAutospacing="0" w:after="0" w:afterAutospacing="0"/>
        <w:jc w:val="center"/>
        <w:rPr>
          <w:del w:id="388" w:author="Microsoft Office User" w:date="2023-01-26T15:58:00Z"/>
        </w:rPr>
      </w:pPr>
      <w:del w:id="389" w:author="Microsoft Office User" w:date="2023-01-26T15:58:00Z">
        <w:r w:rsidRPr="005334FE" w:rsidDel="00F72DD9">
          <w:rPr>
            <w:color w:val="000000"/>
          </w:rPr>
          <w:delText>размер группы = 60</w:delText>
        </w:r>
      </w:del>
    </w:p>
    <w:p w14:paraId="010C2411" w14:textId="05593D2A" w:rsidR="00BA1511" w:rsidRPr="005334FE" w:rsidDel="00F72DD9" w:rsidRDefault="00BA1511" w:rsidP="00BA1511">
      <w:pPr>
        <w:pStyle w:val="NormalWeb"/>
        <w:spacing w:before="0" w:beforeAutospacing="0" w:after="0" w:afterAutospacing="0"/>
        <w:jc w:val="center"/>
        <w:rPr>
          <w:del w:id="390" w:author="Microsoft Office User" w:date="2023-01-26T15:58:00Z"/>
        </w:rPr>
      </w:pPr>
      <w:del w:id="391" w:author="Microsoft Office User" w:date="2023-01-26T15:58:00Z">
        <w:r w:rsidRPr="005334FE" w:rsidDel="00F72DD9">
          <w:rPr>
            <w:color w:val="000000"/>
            <w:bdr w:val="none" w:sz="0" w:space="0" w:color="auto" w:frame="1"/>
          </w:rPr>
          <w:fldChar w:fldCharType="begin"/>
        </w:r>
        <w:r w:rsidRPr="005334FE" w:rsidDel="00F72DD9">
          <w:rPr>
            <w:color w:val="000000"/>
            <w:bdr w:val="none" w:sz="0" w:space="0" w:color="auto" w:frame="1"/>
          </w:rPr>
          <w:delInstrText xml:space="preserve"> INCLUDEPICTURE "https://lh5.googleusercontent.com/NsDnsdrb8H7YU4sWgo_DwKzg1de2fFNMxtwV-vcZ5yGs8FSKVgGCMpEENgdaLxsYpmE6lIMliOJdVrYgKa6wz1b8OUzkqfQGFZPEYi1VeNUVVZx8uLdNDJlAWXc01QsPdSGml1KLY3pmnYfisEFk01XAxWlphTtacJz-_-JUUX7xCa9GjtdJb6CybbFHLg" \* MERGEFORMATINET </w:delInstrText>
        </w:r>
        <w:r w:rsidRPr="005334FE" w:rsidDel="00F72DD9">
          <w:rPr>
            <w:color w:val="000000"/>
            <w:bdr w:val="none" w:sz="0" w:space="0" w:color="auto" w:frame="1"/>
          </w:rPr>
          <w:fldChar w:fldCharType="separate"/>
        </w:r>
        <w:r w:rsidR="00000000" w:rsidDel="00F72DD9">
          <w:rPr>
            <w:color w:val="000000"/>
            <w:bdr w:val="none" w:sz="0" w:space="0" w:color="auto" w:frame="1"/>
          </w:rPr>
          <w:fldChar w:fldCharType="begin"/>
        </w:r>
        <w:r w:rsidR="00000000" w:rsidDel="00F72DD9">
          <w:rPr>
            <w:color w:val="000000"/>
            <w:bdr w:val="none" w:sz="0" w:space="0" w:color="auto" w:frame="1"/>
          </w:rPr>
          <w:delInstrText xml:space="preserve"> INCLUDEPICTURE  "https://lh5.googleusercontent.com/NsDnsdrb8H7YU4sWgo_DwKzg1de2fFNMxtwV-vcZ5yGs8FSKVgGCMpEENgdaLxsYpmE6lIMliOJdVrYgKa6wz1b8OUzkqfQGFZPEYi1VeNUVVZx8uLdNDJlAWXc01QsPdSGml1KLY3pmnYfisEFk01XAxWlphTtacJz-_-JUUX7xCa9GjtdJb6CybbFHLg" \* MERGEFORMATINET </w:delInstrText>
        </w:r>
        <w:r w:rsidR="00000000" w:rsidDel="00F72DD9">
          <w:rPr>
            <w:color w:val="000000"/>
            <w:bdr w:val="none" w:sz="0" w:space="0" w:color="auto" w:frame="1"/>
          </w:rPr>
          <w:fldChar w:fldCharType="separate"/>
        </w:r>
        <w:r w:rsidR="00D333F1">
          <w:rPr>
            <w:noProof/>
            <w:color w:val="000000"/>
            <w:bdr w:val="none" w:sz="0" w:space="0" w:color="auto" w:frame="1"/>
          </w:rPr>
          <w:pict w14:anchorId="52BB261D">
            <v:shape id="_x0000_i1035" type="#_x0000_t75" alt="" style="width:440.8pt;height:127.95pt;mso-width-percent:0;mso-height-percent:0;mso-width-percent:0;mso-height-percent:0">
              <v:imagedata r:id="rId41" r:href="rId42"/>
            </v:shape>
          </w:pict>
        </w:r>
        <w:r w:rsidR="00000000" w:rsidDel="00F72DD9">
          <w:rPr>
            <w:color w:val="000000"/>
            <w:bdr w:val="none" w:sz="0" w:space="0" w:color="auto" w:frame="1"/>
          </w:rPr>
          <w:fldChar w:fldCharType="end"/>
        </w:r>
        <w:r w:rsidRPr="005334FE" w:rsidDel="00F72DD9">
          <w:rPr>
            <w:color w:val="000000"/>
            <w:bdr w:val="none" w:sz="0" w:space="0" w:color="auto" w:frame="1"/>
          </w:rPr>
          <w:fldChar w:fldCharType="end"/>
        </w:r>
      </w:del>
    </w:p>
    <w:p w14:paraId="49D06290" w14:textId="5AC909DF" w:rsidR="00BA1511" w:rsidRPr="005334FE" w:rsidDel="00F72DD9" w:rsidRDefault="00BA1511" w:rsidP="00BA1511">
      <w:pPr>
        <w:pStyle w:val="NormalWeb"/>
        <w:spacing w:before="0" w:beforeAutospacing="0" w:after="0" w:afterAutospacing="0"/>
        <w:jc w:val="center"/>
        <w:rPr>
          <w:del w:id="392" w:author="Microsoft Office User" w:date="2023-01-26T15:58:00Z"/>
        </w:rPr>
      </w:pPr>
      <w:del w:id="393" w:author="Microsoft Office User" w:date="2023-01-26T15:58:00Z">
        <w:r w:rsidRPr="005334FE" w:rsidDel="00F72DD9">
          <w:rPr>
            <w:color w:val="000000"/>
          </w:rPr>
          <w:delText>размер группы = 70</w:delText>
        </w:r>
      </w:del>
    </w:p>
    <w:p w14:paraId="5A62059B" w14:textId="5993066C" w:rsidR="00BA1511" w:rsidRPr="005334FE" w:rsidDel="00F72DD9" w:rsidRDefault="00BA1511" w:rsidP="00BA1511">
      <w:pPr>
        <w:pStyle w:val="NormalWeb"/>
        <w:spacing w:before="0" w:beforeAutospacing="0" w:after="0" w:afterAutospacing="0"/>
        <w:jc w:val="center"/>
        <w:rPr>
          <w:del w:id="394" w:author="Microsoft Office User" w:date="2023-01-26T15:58:00Z"/>
        </w:rPr>
      </w:pPr>
      <w:del w:id="395" w:author="Microsoft Office User" w:date="2023-01-26T15:58:00Z">
        <w:r w:rsidRPr="005334FE" w:rsidDel="00F72DD9">
          <w:rPr>
            <w:color w:val="000000"/>
            <w:bdr w:val="none" w:sz="0" w:space="0" w:color="auto" w:frame="1"/>
          </w:rPr>
          <w:fldChar w:fldCharType="begin"/>
        </w:r>
        <w:r w:rsidRPr="005334FE" w:rsidDel="00F72DD9">
          <w:rPr>
            <w:color w:val="000000"/>
            <w:bdr w:val="none" w:sz="0" w:space="0" w:color="auto" w:frame="1"/>
          </w:rPr>
          <w:delInstrText xml:space="preserve"> INCLUDEPICTURE "https://lh3.googleusercontent.com/j55SxEJsTyF46tHRYb1dgIolwBTEGue5oMuUZycXSKThoCEsjvNWS_FYw8h-o4cNfPH9rTKAxLjR4yf5L3UtubDSyqvBv2TqWds80jyBdzxIGKvxpZQJoCpKSGKeK9l5hvAUhqCx3JjB8RaWww1y57B3mNsP1rCdf6q1nvz7ow-YnxdpOw6_S0EUupBrww" \* MERGEFORMATINET </w:delInstrText>
        </w:r>
        <w:r w:rsidRPr="005334FE" w:rsidDel="00F72DD9">
          <w:rPr>
            <w:color w:val="000000"/>
            <w:bdr w:val="none" w:sz="0" w:space="0" w:color="auto" w:frame="1"/>
          </w:rPr>
          <w:fldChar w:fldCharType="separate"/>
        </w:r>
        <w:r w:rsidR="00000000" w:rsidDel="00F72DD9">
          <w:rPr>
            <w:color w:val="000000"/>
            <w:bdr w:val="none" w:sz="0" w:space="0" w:color="auto" w:frame="1"/>
          </w:rPr>
          <w:fldChar w:fldCharType="begin"/>
        </w:r>
        <w:r w:rsidR="00000000" w:rsidDel="00F72DD9">
          <w:rPr>
            <w:color w:val="000000"/>
            <w:bdr w:val="none" w:sz="0" w:space="0" w:color="auto" w:frame="1"/>
          </w:rPr>
          <w:delInstrText xml:space="preserve"> INCLUDEPICTURE  "https://lh3.googleusercontent.com/j55SxEJsTyF46tHRYb1dgIolwBTEGue5oMuUZycXSKThoCEsjvNWS_FYw8h-o4cNfPH9rTKAxLjR4yf5L3UtubDSyqvBv2TqWds80jyBdzxIGKvxpZQJoCpKSGKeK9l5hvAUhqCx3JjB8RaWww1y57B3mNsP1rCdf6q1nvz7ow-YnxdpOw6_S0EUupBrww" \* MERGEFORMATINET </w:delInstrText>
        </w:r>
        <w:r w:rsidR="00000000" w:rsidDel="00F72DD9">
          <w:rPr>
            <w:color w:val="000000"/>
            <w:bdr w:val="none" w:sz="0" w:space="0" w:color="auto" w:frame="1"/>
          </w:rPr>
          <w:fldChar w:fldCharType="separate"/>
        </w:r>
        <w:r w:rsidR="00D333F1">
          <w:rPr>
            <w:noProof/>
            <w:color w:val="000000"/>
            <w:bdr w:val="none" w:sz="0" w:space="0" w:color="auto" w:frame="1"/>
          </w:rPr>
          <w:pict w14:anchorId="70B20218">
            <v:shape id="_x0000_i1034" type="#_x0000_t75" alt="" style="width:435.2pt;height:131pt;mso-width-percent:0;mso-height-percent:0;mso-width-percent:0;mso-height-percent:0">
              <v:imagedata r:id="rId43" r:href="rId44"/>
            </v:shape>
          </w:pict>
        </w:r>
        <w:r w:rsidR="00000000" w:rsidDel="00F72DD9">
          <w:rPr>
            <w:color w:val="000000"/>
            <w:bdr w:val="none" w:sz="0" w:space="0" w:color="auto" w:frame="1"/>
          </w:rPr>
          <w:fldChar w:fldCharType="end"/>
        </w:r>
        <w:r w:rsidRPr="005334FE" w:rsidDel="00F72DD9">
          <w:rPr>
            <w:color w:val="000000"/>
            <w:bdr w:val="none" w:sz="0" w:space="0" w:color="auto" w:frame="1"/>
          </w:rPr>
          <w:fldChar w:fldCharType="end"/>
        </w:r>
      </w:del>
    </w:p>
    <w:p w14:paraId="7D7DE1B3" w14:textId="21AC7917" w:rsidR="00BA1511" w:rsidRPr="005334FE" w:rsidDel="00F72DD9" w:rsidRDefault="00BA1511" w:rsidP="00BA1511">
      <w:pPr>
        <w:pStyle w:val="NormalWeb"/>
        <w:spacing w:before="0" w:beforeAutospacing="0" w:after="0" w:afterAutospacing="0"/>
        <w:jc w:val="center"/>
        <w:rPr>
          <w:del w:id="396" w:author="Microsoft Office User" w:date="2023-01-26T15:58:00Z"/>
        </w:rPr>
      </w:pPr>
      <w:del w:id="397" w:author="Microsoft Office User" w:date="2023-01-26T15:58:00Z">
        <w:r w:rsidRPr="005334FE" w:rsidDel="00F72DD9">
          <w:rPr>
            <w:color w:val="000000"/>
          </w:rPr>
          <w:delText>размер группы = 80</w:delText>
        </w:r>
      </w:del>
    </w:p>
    <w:p w14:paraId="61487A6C" w14:textId="1B1F5F63" w:rsidR="00BA1511" w:rsidRPr="005334FE" w:rsidDel="00F72DD9" w:rsidRDefault="00BA1511" w:rsidP="00BA1511">
      <w:pPr>
        <w:pStyle w:val="NormalWeb"/>
        <w:spacing w:before="0" w:beforeAutospacing="0" w:after="0" w:afterAutospacing="0"/>
        <w:jc w:val="center"/>
        <w:rPr>
          <w:del w:id="398" w:author="Microsoft Office User" w:date="2023-01-26T15:58:00Z"/>
        </w:rPr>
      </w:pPr>
      <w:del w:id="399" w:author="Microsoft Office User" w:date="2023-01-26T15:58:00Z">
        <w:r w:rsidRPr="005334FE" w:rsidDel="00F72DD9">
          <w:rPr>
            <w:color w:val="000000"/>
            <w:bdr w:val="none" w:sz="0" w:space="0" w:color="auto" w:frame="1"/>
          </w:rPr>
          <w:fldChar w:fldCharType="begin"/>
        </w:r>
        <w:r w:rsidRPr="005334FE" w:rsidDel="00F72DD9">
          <w:rPr>
            <w:color w:val="000000"/>
            <w:bdr w:val="none" w:sz="0" w:space="0" w:color="auto" w:frame="1"/>
          </w:rPr>
          <w:delInstrText xml:space="preserve"> INCLUDEPICTURE "https://lh6.googleusercontent.com/FfwpCPltJ_WDm7PrAGuQ00813_YM8s54FZ68bF_XEwy1GQXda1wca8CIeldnJ4KWbwG9Tmo_gKKKVSfeNRDcvlsmYJn4RZ2cDeFjfqWgrre_4sbKuOS-g_zbHaPycf15jlH3LxlHvRIHKmz5bBXEc-sUMvm91Gka_ohJ1qKTafIZjZIdykrFzC_ARhw8Dw" \* MERGEFORMATINET </w:delInstrText>
        </w:r>
        <w:r w:rsidRPr="005334FE" w:rsidDel="00F72DD9">
          <w:rPr>
            <w:color w:val="000000"/>
            <w:bdr w:val="none" w:sz="0" w:space="0" w:color="auto" w:frame="1"/>
          </w:rPr>
          <w:fldChar w:fldCharType="separate"/>
        </w:r>
        <w:r w:rsidR="00000000" w:rsidDel="00F72DD9">
          <w:rPr>
            <w:color w:val="000000"/>
            <w:bdr w:val="none" w:sz="0" w:space="0" w:color="auto" w:frame="1"/>
          </w:rPr>
          <w:fldChar w:fldCharType="begin"/>
        </w:r>
        <w:r w:rsidR="00000000" w:rsidDel="00F72DD9">
          <w:rPr>
            <w:color w:val="000000"/>
            <w:bdr w:val="none" w:sz="0" w:space="0" w:color="auto" w:frame="1"/>
          </w:rPr>
          <w:delInstrText xml:space="preserve"> INCLUDEPICTURE  "https://lh6.googleusercontent.com/FfwpCPltJ_WDm7PrAGuQ00813_YM8s54FZ68bF_XEwy1GQXda1wca8CIeldnJ4KWbwG9Tmo_gKKKVSfeNRDcvlsmYJn4RZ2cDeFjfqWgrre_4sbKuOS-g_zbHaPycf15jlH3LxlHvRIHKmz5bBXEc-sUMvm91Gka_ohJ1qKTafIZjZIdykrFzC_ARhw8Dw" \* MERGEFORMATINET </w:delInstrText>
        </w:r>
        <w:r w:rsidR="00000000" w:rsidDel="00F72DD9">
          <w:rPr>
            <w:color w:val="000000"/>
            <w:bdr w:val="none" w:sz="0" w:space="0" w:color="auto" w:frame="1"/>
          </w:rPr>
          <w:fldChar w:fldCharType="separate"/>
        </w:r>
        <w:r w:rsidR="00D333F1">
          <w:rPr>
            <w:noProof/>
            <w:color w:val="000000"/>
            <w:bdr w:val="none" w:sz="0" w:space="0" w:color="auto" w:frame="1"/>
          </w:rPr>
          <w:pict w14:anchorId="78075192">
            <v:shape id="_x0000_i1033" type="#_x0000_t75" alt="" style="width:440.8pt;height:137.95pt;mso-width-percent:0;mso-height-percent:0;mso-width-percent:0;mso-height-percent:0">
              <v:imagedata r:id="rId45" r:href="rId46"/>
            </v:shape>
          </w:pict>
        </w:r>
        <w:r w:rsidR="00000000" w:rsidDel="00F72DD9">
          <w:rPr>
            <w:color w:val="000000"/>
            <w:bdr w:val="none" w:sz="0" w:space="0" w:color="auto" w:frame="1"/>
          </w:rPr>
          <w:fldChar w:fldCharType="end"/>
        </w:r>
        <w:r w:rsidRPr="005334FE" w:rsidDel="00F72DD9">
          <w:rPr>
            <w:color w:val="000000"/>
            <w:bdr w:val="none" w:sz="0" w:space="0" w:color="auto" w:frame="1"/>
          </w:rPr>
          <w:fldChar w:fldCharType="end"/>
        </w:r>
      </w:del>
    </w:p>
    <w:p w14:paraId="348D7EBE" w14:textId="61754E7F" w:rsidR="00BA1511" w:rsidRPr="005334FE" w:rsidDel="00F72DD9" w:rsidRDefault="00BA1511" w:rsidP="00BA1511">
      <w:pPr>
        <w:pStyle w:val="NormalWeb"/>
        <w:spacing w:before="0" w:beforeAutospacing="0" w:after="0" w:afterAutospacing="0"/>
        <w:jc w:val="center"/>
        <w:rPr>
          <w:del w:id="400" w:author="Microsoft Office User" w:date="2023-01-26T15:58:00Z"/>
        </w:rPr>
      </w:pPr>
      <w:del w:id="401" w:author="Microsoft Office User" w:date="2023-01-26T15:58:00Z">
        <w:r w:rsidRPr="005334FE" w:rsidDel="00F72DD9">
          <w:rPr>
            <w:color w:val="000000"/>
          </w:rPr>
          <w:delText>размер группы = 100</w:delText>
        </w:r>
      </w:del>
    </w:p>
    <w:p w14:paraId="3343FC04" w14:textId="01D4BC19" w:rsidR="00BA1511" w:rsidRPr="005334FE" w:rsidDel="00F72DD9" w:rsidRDefault="00BA1511" w:rsidP="00BA1511">
      <w:pPr>
        <w:pStyle w:val="NormalWeb"/>
        <w:spacing w:before="0" w:beforeAutospacing="0" w:after="0" w:afterAutospacing="0"/>
        <w:jc w:val="center"/>
        <w:rPr>
          <w:del w:id="402" w:author="Microsoft Office User" w:date="2023-01-26T15:58:00Z"/>
        </w:rPr>
      </w:pPr>
      <w:del w:id="403" w:author="Microsoft Office User" w:date="2023-01-26T15:58:00Z">
        <w:r w:rsidRPr="005334FE" w:rsidDel="00F72DD9">
          <w:rPr>
            <w:color w:val="000000"/>
            <w:bdr w:val="none" w:sz="0" w:space="0" w:color="auto" w:frame="1"/>
          </w:rPr>
          <w:fldChar w:fldCharType="begin"/>
        </w:r>
        <w:r w:rsidRPr="005334FE" w:rsidDel="00F72DD9">
          <w:rPr>
            <w:color w:val="000000"/>
            <w:bdr w:val="none" w:sz="0" w:space="0" w:color="auto" w:frame="1"/>
          </w:rPr>
          <w:delInstrText xml:space="preserve"> INCLUDEPICTURE "https://lh5.googleusercontent.com/msn7s0Q20tsCTnbTmQhSzfW98LynbeMbQrkxS1r7Qo0FWc6HmlE5DHfZcEKMSvphjk8slL0QbKl4JzDwQD_60MvlYYoHK3bXIonkhYsItf6B8FSYoPjXTdfz0DEvZLL6SwRrGyTCbh9dwQUh89gar-WQUkcG82gGpgnKYCGE_AC-uHsmJ07sguhXqjx8ZA" \* MERGEFORMATINET </w:delInstrText>
        </w:r>
        <w:r w:rsidRPr="005334FE" w:rsidDel="00F72DD9">
          <w:rPr>
            <w:color w:val="000000"/>
            <w:bdr w:val="none" w:sz="0" w:space="0" w:color="auto" w:frame="1"/>
          </w:rPr>
          <w:fldChar w:fldCharType="separate"/>
        </w:r>
        <w:r w:rsidR="00000000" w:rsidDel="00F72DD9">
          <w:rPr>
            <w:color w:val="000000"/>
            <w:bdr w:val="none" w:sz="0" w:space="0" w:color="auto" w:frame="1"/>
          </w:rPr>
          <w:fldChar w:fldCharType="begin"/>
        </w:r>
        <w:r w:rsidR="00000000" w:rsidDel="00F72DD9">
          <w:rPr>
            <w:color w:val="000000"/>
            <w:bdr w:val="none" w:sz="0" w:space="0" w:color="auto" w:frame="1"/>
          </w:rPr>
          <w:delInstrText xml:space="preserve"> INCLUDEPICTURE  "https://lh5.googleusercontent.com/msn7s0Q20tsCTnbTmQhSzfW98LynbeMbQrkxS1r7Qo0FWc6HmlE5DHfZcEKMSvphjk8slL0QbKl4JzDwQD_60MvlYYoHK3bXIonkhYsItf6B8FSYoPjXTdfz0DEvZLL6SwRrGyTCbh9dwQUh89gar-WQUkcG82gGpgnKYCGE_AC-uHsmJ07sguhXqjx8ZA" \* MERGEFORMATINET </w:delInstrText>
        </w:r>
        <w:r w:rsidR="00000000" w:rsidDel="00F72DD9">
          <w:rPr>
            <w:color w:val="000000"/>
            <w:bdr w:val="none" w:sz="0" w:space="0" w:color="auto" w:frame="1"/>
          </w:rPr>
          <w:fldChar w:fldCharType="separate"/>
        </w:r>
        <w:r w:rsidR="00D333F1">
          <w:rPr>
            <w:noProof/>
            <w:color w:val="000000"/>
            <w:bdr w:val="none" w:sz="0" w:space="0" w:color="auto" w:frame="1"/>
          </w:rPr>
          <w:pict w14:anchorId="4BD13BCF">
            <v:shape id="_x0000_i1032" type="#_x0000_t75" alt="" style="width:442.85pt;height:141pt;mso-width-percent:0;mso-height-percent:0;mso-width-percent:0;mso-height-percent:0">
              <v:imagedata r:id="rId47" r:href="rId48"/>
            </v:shape>
          </w:pict>
        </w:r>
        <w:r w:rsidR="00000000" w:rsidDel="00F72DD9">
          <w:rPr>
            <w:color w:val="000000"/>
            <w:bdr w:val="none" w:sz="0" w:space="0" w:color="auto" w:frame="1"/>
          </w:rPr>
          <w:fldChar w:fldCharType="end"/>
        </w:r>
        <w:r w:rsidRPr="005334FE" w:rsidDel="00F72DD9">
          <w:rPr>
            <w:color w:val="000000"/>
            <w:bdr w:val="none" w:sz="0" w:space="0" w:color="auto" w:frame="1"/>
          </w:rPr>
          <w:fldChar w:fldCharType="end"/>
        </w:r>
      </w:del>
    </w:p>
    <w:p w14:paraId="5227F9BF" w14:textId="20D3288B" w:rsidR="00BA1511" w:rsidRPr="005334FE" w:rsidDel="00F72DD9" w:rsidRDefault="00BA1511" w:rsidP="00BA1511">
      <w:pPr>
        <w:pStyle w:val="NormalWeb"/>
        <w:spacing w:before="0" w:beforeAutospacing="0" w:after="0" w:afterAutospacing="0"/>
        <w:jc w:val="center"/>
        <w:rPr>
          <w:del w:id="404" w:author="Microsoft Office User" w:date="2023-01-26T15:58:00Z"/>
        </w:rPr>
      </w:pPr>
      <w:del w:id="405" w:author="Microsoft Office User" w:date="2023-01-26T15:58:00Z">
        <w:r w:rsidRPr="005334FE" w:rsidDel="00F72DD9">
          <w:rPr>
            <w:color w:val="000000"/>
          </w:rPr>
          <w:delText>размер группы = 177</w:delText>
        </w:r>
      </w:del>
    </w:p>
    <w:p w14:paraId="62A4FB7C" w14:textId="0088023F" w:rsidR="00BA1511" w:rsidRPr="005334FE" w:rsidDel="00F72DD9" w:rsidRDefault="00BA1511" w:rsidP="00BA1511">
      <w:pPr>
        <w:pStyle w:val="NormalWeb"/>
        <w:spacing w:before="0" w:beforeAutospacing="0" w:after="0" w:afterAutospacing="0"/>
        <w:jc w:val="center"/>
        <w:rPr>
          <w:del w:id="406" w:author="Microsoft Office User" w:date="2023-01-26T15:58:00Z"/>
        </w:rPr>
      </w:pPr>
      <w:del w:id="407" w:author="Microsoft Office User" w:date="2023-01-26T15:58:00Z">
        <w:r w:rsidRPr="005334FE" w:rsidDel="00F72DD9">
          <w:rPr>
            <w:color w:val="000000"/>
            <w:bdr w:val="none" w:sz="0" w:space="0" w:color="auto" w:frame="1"/>
          </w:rPr>
          <w:fldChar w:fldCharType="begin"/>
        </w:r>
        <w:r w:rsidRPr="005334FE" w:rsidDel="00F72DD9">
          <w:rPr>
            <w:color w:val="000000"/>
            <w:bdr w:val="none" w:sz="0" w:space="0" w:color="auto" w:frame="1"/>
          </w:rPr>
          <w:delInstrText xml:space="preserve"> INCLUDEPICTURE "https://lh5.googleusercontent.com/engK5-fJCtQrBdip9vPBYGEc2IfqQpV0bkB9Hs5dXdoDPvN0mz3jYn8-oC0iqhMA9T_WJMBiwX1KI4_TuiZnAyFq7a0FYJ682v7sGpXiWHW2liryLOm-WvjFkKEgmdgEDfnNhoMvLN29oeuBRDjYr1r3jNBHeup9pWefR6dyuG-hAio-puJFfOvKyUbhZw" \* MERGEFORMATINET </w:delInstrText>
        </w:r>
        <w:r w:rsidRPr="005334FE" w:rsidDel="00F72DD9">
          <w:rPr>
            <w:color w:val="000000"/>
            <w:bdr w:val="none" w:sz="0" w:space="0" w:color="auto" w:frame="1"/>
          </w:rPr>
          <w:fldChar w:fldCharType="separate"/>
        </w:r>
        <w:r w:rsidR="00000000" w:rsidDel="00F72DD9">
          <w:rPr>
            <w:color w:val="000000"/>
            <w:bdr w:val="none" w:sz="0" w:space="0" w:color="auto" w:frame="1"/>
          </w:rPr>
          <w:fldChar w:fldCharType="begin"/>
        </w:r>
        <w:r w:rsidR="00000000" w:rsidDel="00F72DD9">
          <w:rPr>
            <w:color w:val="000000"/>
            <w:bdr w:val="none" w:sz="0" w:space="0" w:color="auto" w:frame="1"/>
          </w:rPr>
          <w:delInstrText xml:space="preserve"> INCLUDEPICTURE  "https://lh5.googleusercontent.com/engK5-fJCtQrBdip9vPBYGEc2IfqQpV0bkB9Hs5dXdoDPvN0mz3jYn8-oC0iqhMA9T_WJMBiwX1KI4_TuiZnAyFq7a0FYJ682v7sGpXiWHW2liryLOm-WvjFkKEgmdgEDfnNhoMvLN29oeuBRDjYr1r3jNBHeup9pWefR6dyuG-hAio-puJFfOvKyUbhZw" \* MERGEFORMATINET </w:delInstrText>
        </w:r>
        <w:r w:rsidR="00000000" w:rsidDel="00F72DD9">
          <w:rPr>
            <w:color w:val="000000"/>
            <w:bdr w:val="none" w:sz="0" w:space="0" w:color="auto" w:frame="1"/>
          </w:rPr>
          <w:fldChar w:fldCharType="separate"/>
        </w:r>
        <w:r w:rsidR="00D333F1">
          <w:rPr>
            <w:noProof/>
            <w:color w:val="000000"/>
            <w:bdr w:val="none" w:sz="0" w:space="0" w:color="auto" w:frame="1"/>
          </w:rPr>
          <w:pict w14:anchorId="34F05216">
            <v:shape id="_x0000_i1031" type="#_x0000_t75" alt="" style="width:419.95pt;height:134.05pt;mso-width-percent:0;mso-height-percent:0;mso-width-percent:0;mso-height-percent:0">
              <v:imagedata r:id="rId49" r:href="rId50"/>
            </v:shape>
          </w:pict>
        </w:r>
        <w:r w:rsidR="00000000" w:rsidDel="00F72DD9">
          <w:rPr>
            <w:color w:val="000000"/>
            <w:bdr w:val="none" w:sz="0" w:space="0" w:color="auto" w:frame="1"/>
          </w:rPr>
          <w:fldChar w:fldCharType="end"/>
        </w:r>
        <w:r w:rsidRPr="005334FE" w:rsidDel="00F72DD9">
          <w:rPr>
            <w:color w:val="000000"/>
            <w:bdr w:val="none" w:sz="0" w:space="0" w:color="auto" w:frame="1"/>
          </w:rPr>
          <w:fldChar w:fldCharType="end"/>
        </w:r>
      </w:del>
    </w:p>
    <w:p w14:paraId="6E50C1D9" w14:textId="77777777" w:rsidR="00BA1511" w:rsidRPr="005334FE" w:rsidRDefault="00BA1511" w:rsidP="00BA1511">
      <w:pPr>
        <w:spacing w:after="240"/>
      </w:pPr>
    </w:p>
    <w:p w14:paraId="3364BD8E" w14:textId="39BB3F7A" w:rsidR="00F72DD9" w:rsidRDefault="00F72DD9" w:rsidP="00BA1511">
      <w:pPr>
        <w:pStyle w:val="NormalWeb"/>
        <w:spacing w:before="0" w:beforeAutospacing="0" w:after="0" w:afterAutospacing="0" w:line="360" w:lineRule="auto"/>
        <w:jc w:val="both"/>
        <w:rPr>
          <w:ins w:id="408" w:author="Microsoft Office User" w:date="2023-01-26T16:09:00Z"/>
          <w:color w:val="000000"/>
        </w:rPr>
      </w:pPr>
      <w:ins w:id="409" w:author="Microsoft Office User" w:date="2023-01-26T15:59:00Z">
        <w:r>
          <w:rPr>
            <w:color w:val="000000"/>
          </w:rPr>
          <w:t>В результате многократных повтор</w:t>
        </w:r>
      </w:ins>
      <w:ins w:id="410" w:author="Microsoft Office User" w:date="2023-01-26T16:00:00Z">
        <w:r>
          <w:rPr>
            <w:color w:val="000000"/>
          </w:rPr>
          <w:t xml:space="preserve">а </w:t>
        </w:r>
      </w:ins>
      <w:ins w:id="411" w:author="Microsoft Office User" w:date="2023-01-26T15:59:00Z">
        <w:r>
          <w:rPr>
            <w:color w:val="000000"/>
          </w:rPr>
          <w:t>экспери</w:t>
        </w:r>
      </w:ins>
      <w:ins w:id="412" w:author="Microsoft Office User" w:date="2023-01-26T16:00:00Z">
        <w:r>
          <w:rPr>
            <w:color w:val="000000"/>
          </w:rPr>
          <w:t xml:space="preserve">ментов на различных </w:t>
        </w:r>
        <w:proofErr w:type="spellStart"/>
        <w:r>
          <w:rPr>
            <w:color w:val="000000"/>
          </w:rPr>
          <w:t>подвыборках</w:t>
        </w:r>
        <w:proofErr w:type="spellEnd"/>
        <w:r>
          <w:rPr>
            <w:color w:val="000000"/>
          </w:rPr>
          <w:t xml:space="preserve"> одного и того же размера и вычисления различия между состояниями было обнаружено, что </w:t>
        </w:r>
      </w:ins>
      <w:ins w:id="413" w:author="Microsoft Office User" w:date="2023-01-26T16:01:00Z">
        <w:r>
          <w:rPr>
            <w:color w:val="000000"/>
          </w:rPr>
          <w:t xml:space="preserve">карты различий получаются каждый </w:t>
        </w:r>
        <w:proofErr w:type="gramStart"/>
        <w:r>
          <w:rPr>
            <w:color w:val="000000"/>
          </w:rPr>
          <w:t>раз  разные</w:t>
        </w:r>
        <w:proofErr w:type="gramEnd"/>
        <w:r>
          <w:rPr>
            <w:color w:val="000000"/>
          </w:rPr>
          <w:t>. Для того, чтобы количественно оценить разницы был проведена оценка частоты воспроизводимости для ка</w:t>
        </w:r>
      </w:ins>
      <w:ins w:id="414" w:author="Microsoft Office User" w:date="2023-01-26T16:02:00Z">
        <w:r>
          <w:rPr>
            <w:color w:val="000000"/>
          </w:rPr>
          <w:t xml:space="preserve">ждого канала. Процедура состояла из нескольких шагов: случайный выбор </w:t>
        </w:r>
        <w:proofErr w:type="spellStart"/>
        <w:r>
          <w:rPr>
            <w:color w:val="000000"/>
          </w:rPr>
          <w:t>подвыборки</w:t>
        </w:r>
        <w:proofErr w:type="spellEnd"/>
        <w:r>
          <w:rPr>
            <w:color w:val="000000"/>
          </w:rPr>
          <w:t xml:space="preserve"> разм</w:t>
        </w:r>
      </w:ins>
      <w:ins w:id="415" w:author="Microsoft Office User" w:date="2023-01-26T16:03:00Z">
        <w:r>
          <w:rPr>
            <w:color w:val="000000"/>
          </w:rPr>
          <w:t xml:space="preserve">ера </w:t>
        </w:r>
        <w:r>
          <w:rPr>
            <w:color w:val="000000"/>
            <w:lang w:val="en-US"/>
          </w:rPr>
          <w:t>N</w:t>
        </w:r>
        <w:r>
          <w:rPr>
            <w:color w:val="000000"/>
          </w:rPr>
          <w:t>,</w:t>
        </w:r>
      </w:ins>
      <w:ins w:id="416" w:author="Microsoft Office User" w:date="2023-01-26T16:02:00Z">
        <w:r>
          <w:rPr>
            <w:color w:val="000000"/>
          </w:rPr>
          <w:t xml:space="preserve"> оценка индивидуальных различ</w:t>
        </w:r>
      </w:ins>
      <w:ins w:id="417" w:author="Microsoft Office User" w:date="2023-01-26T16:03:00Z">
        <w:r>
          <w:rPr>
            <w:color w:val="000000"/>
          </w:rPr>
          <w:t xml:space="preserve">ий, фиксация пар каналов, которые значимы на </w:t>
        </w:r>
      </w:ins>
      <w:ins w:id="418" w:author="Microsoft Office User" w:date="2023-01-26T16:04:00Z">
        <w:r>
          <w:rPr>
            <w:color w:val="000000"/>
          </w:rPr>
          <w:t xml:space="preserve">заранее выбранном </w:t>
        </w:r>
      </w:ins>
      <w:ins w:id="419" w:author="Microsoft Office User" w:date="2023-01-26T16:03:00Z">
        <w:r>
          <w:rPr>
            <w:color w:val="000000"/>
          </w:rPr>
          <w:t>ур</w:t>
        </w:r>
      </w:ins>
      <w:ins w:id="420" w:author="Microsoft Office User" w:date="2023-01-26T16:04:00Z">
        <w:r>
          <w:rPr>
            <w:color w:val="000000"/>
          </w:rPr>
          <w:t>овне (0.05 и 0.001), повтор процедуры 100 раз. В р</w:t>
        </w:r>
      </w:ins>
      <w:ins w:id="421" w:author="Microsoft Office User" w:date="2023-01-26T16:05:00Z">
        <w:r>
          <w:rPr>
            <w:color w:val="000000"/>
          </w:rPr>
          <w:t xml:space="preserve">езультате для каждой пары каналов для каждой итерации </w:t>
        </w:r>
        <w:proofErr w:type="gramStart"/>
        <w:r>
          <w:rPr>
            <w:color w:val="000000"/>
          </w:rPr>
          <w:t>получаем  бинарное</w:t>
        </w:r>
        <w:proofErr w:type="gramEnd"/>
        <w:r>
          <w:rPr>
            <w:color w:val="000000"/>
          </w:rPr>
          <w:t xml:space="preserve"> значение </w:t>
        </w:r>
      </w:ins>
      <w:ins w:id="422" w:author="Microsoft Office User" w:date="2023-01-26T16:06:00Z">
        <w:r>
          <w:rPr>
            <w:color w:val="000000"/>
          </w:rPr>
          <w:t xml:space="preserve">(есть значимое отличие или нет), после этого можно посчитать долю значимых синхронизации </w:t>
        </w:r>
      </w:ins>
      <w:ins w:id="423" w:author="Microsoft Office User" w:date="2023-01-26T16:07:00Z">
        <w:r>
          <w:rPr>
            <w:color w:val="000000"/>
          </w:rPr>
          <w:t xml:space="preserve">для каждой пары каналов. Данную величину можно </w:t>
        </w:r>
      </w:ins>
      <w:ins w:id="424" w:author="Microsoft Office User" w:date="2023-01-26T16:09:00Z">
        <w:r>
          <w:rPr>
            <w:color w:val="000000"/>
          </w:rPr>
          <w:t>интерпретировать как</w:t>
        </w:r>
      </w:ins>
      <w:ins w:id="425" w:author="Microsoft Office User" w:date="2023-01-26T16:07:00Z">
        <w:r>
          <w:rPr>
            <w:color w:val="000000"/>
          </w:rPr>
          <w:t xml:space="preserve"> воспроизводимость эффекта. </w:t>
        </w:r>
      </w:ins>
      <w:ins w:id="426" w:author="Microsoft Office User" w:date="2023-01-26T16:08:00Z">
        <w:r>
          <w:rPr>
            <w:color w:val="000000"/>
          </w:rPr>
          <w:t xml:space="preserve">Результат будет зависеть от заранее выбранного уровня значимости. </w:t>
        </w:r>
      </w:ins>
      <w:ins w:id="427" w:author="Microsoft Office User" w:date="2023-01-26T16:07:00Z">
        <w:r>
          <w:rPr>
            <w:color w:val="000000"/>
          </w:rPr>
          <w:t>На Рис 4.6 предст</w:t>
        </w:r>
      </w:ins>
      <w:ins w:id="428" w:author="Microsoft Office User" w:date="2023-01-26T16:08:00Z">
        <w:r>
          <w:rPr>
            <w:color w:val="000000"/>
          </w:rPr>
          <w:t xml:space="preserve">авлены результаты для разных размеров </w:t>
        </w:r>
        <w:proofErr w:type="spellStart"/>
        <w:r>
          <w:rPr>
            <w:color w:val="000000"/>
          </w:rPr>
          <w:t>подвыборок</w:t>
        </w:r>
        <w:proofErr w:type="spellEnd"/>
        <w:r>
          <w:rPr>
            <w:color w:val="000000"/>
          </w:rPr>
          <w:t xml:space="preserve"> и разных уровней значимостей. Для удобства восприятия положительные и отрица</w:t>
        </w:r>
      </w:ins>
      <w:ins w:id="429" w:author="Microsoft Office User" w:date="2023-01-26T16:09:00Z">
        <w:r>
          <w:rPr>
            <w:color w:val="000000"/>
          </w:rPr>
          <w:t xml:space="preserve">тельные эффекты изображены на разных графиках. </w:t>
        </w:r>
      </w:ins>
    </w:p>
    <w:p w14:paraId="19A5AECF" w14:textId="7B58A79A" w:rsidR="00F72DD9" w:rsidRDefault="00F72DD9" w:rsidP="00BA1511">
      <w:pPr>
        <w:pStyle w:val="NormalWeb"/>
        <w:spacing w:before="0" w:beforeAutospacing="0" w:after="0" w:afterAutospacing="0" w:line="360" w:lineRule="auto"/>
        <w:jc w:val="both"/>
        <w:rPr>
          <w:ins w:id="430" w:author="Microsoft Office User" w:date="2023-01-26T16:09:00Z"/>
          <w:color w:val="000000"/>
        </w:rPr>
      </w:pPr>
    </w:p>
    <w:p w14:paraId="1322C9DE" w14:textId="6B032153" w:rsidR="00F72DD9" w:rsidRDefault="00F72DD9" w:rsidP="00BA1511">
      <w:pPr>
        <w:pStyle w:val="NormalWeb"/>
        <w:spacing w:before="0" w:beforeAutospacing="0" w:after="0" w:afterAutospacing="0" w:line="360" w:lineRule="auto"/>
        <w:jc w:val="both"/>
        <w:rPr>
          <w:ins w:id="431" w:author="Microsoft Office User" w:date="2023-01-26T16:11:00Z"/>
          <w:color w:val="000000"/>
        </w:rPr>
      </w:pPr>
      <w:ins w:id="432" w:author="Microsoft Office User" w:date="2023-01-26T16:11:00Z">
        <w:r>
          <w:rPr>
            <w:noProof/>
          </w:rPr>
          <w:drawing>
            <wp:inline distT="114300" distB="114300" distL="114300" distR="114300" wp14:anchorId="2F530009" wp14:editId="747A6F23">
              <wp:extent cx="5940425" cy="1312184"/>
              <wp:effectExtent l="0" t="0" r="0" b="0"/>
              <wp:docPr id="4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5940425" cy="1312184"/>
                      </a:xfrm>
                      <a:prstGeom prst="rect">
                        <a:avLst/>
                      </a:prstGeom>
                      <a:ln/>
                    </pic:spPr>
                  </pic:pic>
                </a:graphicData>
              </a:graphic>
            </wp:inline>
          </w:drawing>
        </w:r>
      </w:ins>
    </w:p>
    <w:p w14:paraId="72226D94" w14:textId="5C70DB2E" w:rsidR="00F72DD9" w:rsidRDefault="00F72DD9" w:rsidP="00BA1511">
      <w:pPr>
        <w:pStyle w:val="NormalWeb"/>
        <w:spacing w:before="0" w:beforeAutospacing="0" w:after="0" w:afterAutospacing="0" w:line="360" w:lineRule="auto"/>
        <w:jc w:val="both"/>
        <w:rPr>
          <w:ins w:id="433" w:author="Microsoft Office User" w:date="2023-01-26T16:13:00Z"/>
          <w:color w:val="000000"/>
        </w:rPr>
      </w:pPr>
      <w:ins w:id="434" w:author="Microsoft Office User" w:date="2023-01-26T16:12:00Z">
        <w:r>
          <w:rPr>
            <w:noProof/>
          </w:rPr>
          <w:drawing>
            <wp:inline distT="114300" distB="114300" distL="114300" distR="114300" wp14:anchorId="34B0AA6E" wp14:editId="4BE3FE3A">
              <wp:extent cx="5940425" cy="1308822"/>
              <wp:effectExtent l="0" t="0" r="0" b="0"/>
              <wp:docPr id="4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2"/>
                      <a:srcRect/>
                      <a:stretch>
                        <a:fillRect/>
                      </a:stretch>
                    </pic:blipFill>
                    <pic:spPr>
                      <a:xfrm>
                        <a:off x="0" y="0"/>
                        <a:ext cx="5940425" cy="1308822"/>
                      </a:xfrm>
                      <a:prstGeom prst="rect">
                        <a:avLst/>
                      </a:prstGeom>
                      <a:ln/>
                    </pic:spPr>
                  </pic:pic>
                </a:graphicData>
              </a:graphic>
            </wp:inline>
          </w:drawing>
        </w:r>
      </w:ins>
    </w:p>
    <w:p w14:paraId="1926FEF7" w14:textId="513B0FC3" w:rsidR="00F72DD9" w:rsidRDefault="00F72DD9" w:rsidP="00F72DD9">
      <w:pPr>
        <w:rPr>
          <w:ins w:id="435" w:author="Microsoft Office User" w:date="2023-01-26T16:14:00Z"/>
        </w:rPr>
      </w:pPr>
      <w:ins w:id="436" w:author="Microsoft Office User" w:date="2023-01-26T16:13:00Z">
        <w:r>
          <w:rPr>
            <w:color w:val="000000"/>
          </w:rPr>
          <w:t xml:space="preserve">Рис 4.6 (а) </w:t>
        </w:r>
      </w:ins>
      <w:ins w:id="437" w:author="Microsoft Office User" w:date="2023-01-26T16:14:00Z">
        <w:r>
          <w:t>Ч</w:t>
        </w:r>
        <w:r>
          <w:t>астота воспроизв</w:t>
        </w:r>
      </w:ins>
      <w:ins w:id="438" w:author="Microsoft Office User" w:date="2023-01-26T16:24:00Z">
        <w:r>
          <w:t>е</w:t>
        </w:r>
      </w:ins>
      <w:ins w:id="439" w:author="Microsoft Office User" w:date="2023-01-26T16:14:00Z">
        <w:r>
          <w:t>д</w:t>
        </w:r>
      </w:ins>
      <w:ins w:id="440" w:author="Microsoft Office User" w:date="2023-01-26T16:24:00Z">
        <w:r>
          <w:t>ения</w:t>
        </w:r>
      </w:ins>
      <w:ins w:id="441" w:author="Microsoft Office User" w:date="2023-01-26T16:14:00Z">
        <w:r>
          <w:t xml:space="preserve"> </w:t>
        </w:r>
        <w:proofErr w:type="gramStart"/>
        <w:r>
          <w:t>эффекта  при</w:t>
        </w:r>
        <w:proofErr w:type="gramEnd"/>
        <w:r>
          <w:t xml:space="preserve"> заданном пороге и размере подгруппы</w:t>
        </w:r>
      </w:ins>
    </w:p>
    <w:p w14:paraId="080FF9C3" w14:textId="1F2F8B9C" w:rsidR="00F72DD9" w:rsidRDefault="00F72DD9" w:rsidP="00F72DD9">
      <w:pPr>
        <w:rPr>
          <w:ins w:id="442" w:author="Microsoft Office User" w:date="2023-01-26T16:14:00Z"/>
        </w:rPr>
      </w:pPr>
      <w:proofErr w:type="spellStart"/>
      <w:ins w:id="443" w:author="Microsoft Office User" w:date="2023-01-26T16:14:00Z">
        <w:r>
          <w:t>alpha</w:t>
        </w:r>
        <w:proofErr w:type="spellEnd"/>
        <w:r>
          <w:t xml:space="preserve"> = 0.001(вверху), </w:t>
        </w:r>
        <w:proofErr w:type="spellStart"/>
        <w:r>
          <w:t>alpha</w:t>
        </w:r>
        <w:proofErr w:type="spellEnd"/>
        <w:r>
          <w:t xml:space="preserve"> = 0.05 (внизу)</w:t>
        </w:r>
      </w:ins>
      <w:ins w:id="444" w:author="Microsoft Office User" w:date="2023-01-26T16:26:00Z">
        <w:r>
          <w:t>, положительный эффект</w:t>
        </w:r>
      </w:ins>
    </w:p>
    <w:p w14:paraId="70955EB5" w14:textId="67ED71DF" w:rsidR="00F72DD9" w:rsidRDefault="00F72DD9" w:rsidP="00BA1511">
      <w:pPr>
        <w:pStyle w:val="NormalWeb"/>
        <w:spacing w:before="0" w:beforeAutospacing="0" w:after="0" w:afterAutospacing="0" w:line="360" w:lineRule="auto"/>
        <w:jc w:val="both"/>
        <w:rPr>
          <w:ins w:id="445" w:author="Microsoft Office User" w:date="2023-01-26T16:12:00Z"/>
          <w:color w:val="000000"/>
        </w:rPr>
      </w:pPr>
    </w:p>
    <w:p w14:paraId="3C70D755" w14:textId="586BA6E8" w:rsidR="00F72DD9" w:rsidRDefault="00F72DD9" w:rsidP="00BA1511">
      <w:pPr>
        <w:pStyle w:val="NormalWeb"/>
        <w:spacing w:before="0" w:beforeAutospacing="0" w:after="0" w:afterAutospacing="0" w:line="360" w:lineRule="auto"/>
        <w:jc w:val="both"/>
        <w:rPr>
          <w:ins w:id="446" w:author="Microsoft Office User" w:date="2023-01-26T16:12:00Z"/>
          <w:color w:val="000000"/>
        </w:rPr>
      </w:pPr>
      <w:ins w:id="447" w:author="Microsoft Office User" w:date="2023-01-26T16:12:00Z">
        <w:r>
          <w:rPr>
            <w:noProof/>
          </w:rPr>
          <w:drawing>
            <wp:inline distT="114300" distB="114300" distL="114300" distR="114300" wp14:anchorId="6F74FFE9" wp14:editId="27A8ACE3">
              <wp:extent cx="5940425" cy="1312104"/>
              <wp:effectExtent l="0" t="0" r="0" b="0"/>
              <wp:docPr id="4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3"/>
                      <a:srcRect/>
                      <a:stretch>
                        <a:fillRect/>
                      </a:stretch>
                    </pic:blipFill>
                    <pic:spPr>
                      <a:xfrm>
                        <a:off x="0" y="0"/>
                        <a:ext cx="5940425" cy="1312104"/>
                      </a:xfrm>
                      <a:prstGeom prst="rect">
                        <a:avLst/>
                      </a:prstGeom>
                      <a:ln/>
                    </pic:spPr>
                  </pic:pic>
                </a:graphicData>
              </a:graphic>
            </wp:inline>
          </w:drawing>
        </w:r>
      </w:ins>
    </w:p>
    <w:p w14:paraId="34EEFEB4" w14:textId="125B7572" w:rsidR="00F72DD9" w:rsidRDefault="00F72DD9" w:rsidP="00BA1511">
      <w:pPr>
        <w:pStyle w:val="NormalWeb"/>
        <w:spacing w:before="0" w:beforeAutospacing="0" w:after="0" w:afterAutospacing="0" w:line="360" w:lineRule="auto"/>
        <w:jc w:val="both"/>
        <w:rPr>
          <w:ins w:id="448" w:author="Microsoft Office User" w:date="2023-01-26T16:27:00Z"/>
          <w:color w:val="000000"/>
        </w:rPr>
      </w:pPr>
      <w:ins w:id="449" w:author="Microsoft Office User" w:date="2023-01-26T16:12:00Z">
        <w:r>
          <w:rPr>
            <w:noProof/>
          </w:rPr>
          <w:drawing>
            <wp:inline distT="114300" distB="114300" distL="114300" distR="114300" wp14:anchorId="3A698421" wp14:editId="7A5683C8">
              <wp:extent cx="5940425" cy="1312340"/>
              <wp:effectExtent l="0" t="0" r="0" b="0"/>
              <wp:docPr id="4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4"/>
                      <a:srcRect/>
                      <a:stretch>
                        <a:fillRect/>
                      </a:stretch>
                    </pic:blipFill>
                    <pic:spPr>
                      <a:xfrm>
                        <a:off x="0" y="0"/>
                        <a:ext cx="5940425" cy="1312340"/>
                      </a:xfrm>
                      <a:prstGeom prst="rect">
                        <a:avLst/>
                      </a:prstGeom>
                      <a:ln/>
                    </pic:spPr>
                  </pic:pic>
                </a:graphicData>
              </a:graphic>
            </wp:inline>
          </w:drawing>
        </w:r>
      </w:ins>
    </w:p>
    <w:p w14:paraId="1E5604B9" w14:textId="5D176A92" w:rsidR="00F72DD9" w:rsidRDefault="00F72DD9" w:rsidP="00F72DD9">
      <w:pPr>
        <w:rPr>
          <w:ins w:id="450" w:author="Microsoft Office User" w:date="2023-01-26T16:27:00Z"/>
        </w:rPr>
      </w:pPr>
      <w:ins w:id="451" w:author="Microsoft Office User" w:date="2023-01-26T16:27:00Z">
        <w:r>
          <w:rPr>
            <w:color w:val="000000"/>
          </w:rPr>
          <w:t>Рис 4.6 (</w:t>
        </w:r>
        <w:r>
          <w:rPr>
            <w:color w:val="000000"/>
          </w:rPr>
          <w:t>б</w:t>
        </w:r>
        <w:r>
          <w:rPr>
            <w:color w:val="000000"/>
          </w:rPr>
          <w:t xml:space="preserve">) </w:t>
        </w:r>
        <w:r>
          <w:t xml:space="preserve">Частота воспроизведения </w:t>
        </w:r>
        <w:proofErr w:type="gramStart"/>
        <w:r>
          <w:t>эффекта  при</w:t>
        </w:r>
        <w:proofErr w:type="gramEnd"/>
        <w:r>
          <w:t xml:space="preserve"> заданном пороге и размере подгруппы</w:t>
        </w:r>
      </w:ins>
      <w:ins w:id="452" w:author="Microsoft Office User" w:date="2023-01-26T16:31:00Z">
        <w:r>
          <w:t xml:space="preserve"> 30, </w:t>
        </w:r>
      </w:ins>
      <w:proofErr w:type="spellStart"/>
      <w:ins w:id="453" w:author="Microsoft Office User" w:date="2023-01-26T16:27:00Z">
        <w:r>
          <w:t>alpha</w:t>
        </w:r>
        <w:proofErr w:type="spellEnd"/>
        <w:r>
          <w:t xml:space="preserve"> = 0.001(вверху), </w:t>
        </w:r>
        <w:proofErr w:type="spellStart"/>
        <w:r>
          <w:t>alpha</w:t>
        </w:r>
        <w:proofErr w:type="spellEnd"/>
        <w:r>
          <w:t xml:space="preserve"> = 0.05 (внизу), </w:t>
        </w:r>
        <w:r>
          <w:t xml:space="preserve">отрицательный </w:t>
        </w:r>
        <w:r>
          <w:t>эффект</w:t>
        </w:r>
      </w:ins>
    </w:p>
    <w:p w14:paraId="59B547CA" w14:textId="2D089381" w:rsidR="00F72DD9" w:rsidRDefault="00F72DD9" w:rsidP="00BA1511">
      <w:pPr>
        <w:pStyle w:val="NormalWeb"/>
        <w:spacing w:before="0" w:beforeAutospacing="0" w:after="0" w:afterAutospacing="0" w:line="360" w:lineRule="auto"/>
        <w:jc w:val="both"/>
        <w:rPr>
          <w:ins w:id="454" w:author="Microsoft Office User" w:date="2023-01-26T16:27:00Z"/>
          <w:color w:val="000000"/>
        </w:rPr>
      </w:pPr>
    </w:p>
    <w:p w14:paraId="3D0F8D63" w14:textId="6B48169E" w:rsidR="00F72DD9" w:rsidRDefault="00F72DD9" w:rsidP="00BA1511">
      <w:pPr>
        <w:pStyle w:val="NormalWeb"/>
        <w:spacing w:before="0" w:beforeAutospacing="0" w:after="0" w:afterAutospacing="0" w:line="360" w:lineRule="auto"/>
        <w:jc w:val="both"/>
        <w:rPr>
          <w:ins w:id="455" w:author="Microsoft Office User" w:date="2023-01-26T16:27:00Z"/>
          <w:color w:val="000000"/>
        </w:rPr>
      </w:pPr>
    </w:p>
    <w:p w14:paraId="479896EC" w14:textId="77777777" w:rsidR="00F72DD9" w:rsidRDefault="00F72DD9" w:rsidP="00BA1511">
      <w:pPr>
        <w:pStyle w:val="NormalWeb"/>
        <w:spacing w:before="0" w:beforeAutospacing="0" w:after="0" w:afterAutospacing="0" w:line="360" w:lineRule="auto"/>
        <w:jc w:val="both"/>
        <w:rPr>
          <w:ins w:id="456" w:author="Microsoft Office User" w:date="2023-01-26T15:59:00Z"/>
          <w:color w:val="000000"/>
        </w:rPr>
      </w:pPr>
    </w:p>
    <w:p w14:paraId="06B83809" w14:textId="77777777" w:rsidR="00F72DD9" w:rsidRDefault="00F72DD9" w:rsidP="00F72DD9">
      <w:pPr>
        <w:rPr>
          <w:ins w:id="457" w:author="Microsoft Office User" w:date="2023-01-26T16:30:00Z"/>
        </w:rPr>
      </w:pPr>
    </w:p>
    <w:p w14:paraId="644A6019" w14:textId="77777777" w:rsidR="00F72DD9" w:rsidRDefault="00F72DD9" w:rsidP="00F72DD9">
      <w:pPr>
        <w:ind w:left="-1417"/>
        <w:rPr>
          <w:ins w:id="458" w:author="Microsoft Office User" w:date="2023-01-26T16:30:00Z"/>
        </w:rPr>
      </w:pPr>
      <w:ins w:id="459" w:author="Microsoft Office User" w:date="2023-01-26T16:30:00Z">
        <w:r>
          <w:rPr>
            <w:noProof/>
          </w:rPr>
          <w:lastRenderedPageBreak/>
          <w:drawing>
            <wp:inline distT="114300" distB="114300" distL="114300" distR="114300" wp14:anchorId="0D7C6877" wp14:editId="6220C40F">
              <wp:extent cx="7010400" cy="1620520"/>
              <wp:effectExtent l="0" t="0" r="0" b="0"/>
              <wp:docPr id="4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5"/>
                      <a:srcRect/>
                      <a:stretch>
                        <a:fillRect/>
                      </a:stretch>
                    </pic:blipFill>
                    <pic:spPr>
                      <a:xfrm>
                        <a:off x="0" y="0"/>
                        <a:ext cx="7011660" cy="1620811"/>
                      </a:xfrm>
                      <a:prstGeom prst="rect">
                        <a:avLst/>
                      </a:prstGeom>
                      <a:ln/>
                    </pic:spPr>
                  </pic:pic>
                </a:graphicData>
              </a:graphic>
            </wp:inline>
          </w:drawing>
        </w:r>
        <w:r>
          <w:rPr>
            <w:noProof/>
          </w:rPr>
          <w:drawing>
            <wp:inline distT="114300" distB="114300" distL="114300" distR="114300" wp14:anchorId="068E6E4A" wp14:editId="45B5EFB4">
              <wp:extent cx="7086600" cy="1760220"/>
              <wp:effectExtent l="0" t="0" r="0" b="0"/>
              <wp:docPr id="4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a:stretch>
                        <a:fillRect/>
                      </a:stretch>
                    </pic:blipFill>
                    <pic:spPr>
                      <a:xfrm>
                        <a:off x="0" y="0"/>
                        <a:ext cx="7088940" cy="1760801"/>
                      </a:xfrm>
                      <a:prstGeom prst="rect">
                        <a:avLst/>
                      </a:prstGeom>
                      <a:ln/>
                    </pic:spPr>
                  </pic:pic>
                </a:graphicData>
              </a:graphic>
            </wp:inline>
          </w:drawing>
        </w:r>
      </w:ins>
    </w:p>
    <w:p w14:paraId="14558D14" w14:textId="77777777" w:rsidR="00F72DD9" w:rsidRDefault="00F72DD9" w:rsidP="00F72DD9">
      <w:pPr>
        <w:rPr>
          <w:ins w:id="460" w:author="Microsoft Office User" w:date="2023-01-26T16:30:00Z"/>
        </w:rPr>
      </w:pPr>
    </w:p>
    <w:p w14:paraId="3112049E" w14:textId="77777777" w:rsidR="00F72DD9" w:rsidRDefault="00F72DD9" w:rsidP="00F72DD9">
      <w:pPr>
        <w:rPr>
          <w:ins w:id="461" w:author="Microsoft Office User" w:date="2023-01-26T16:30:00Z"/>
        </w:rPr>
      </w:pPr>
    </w:p>
    <w:p w14:paraId="1281DB82" w14:textId="5A695F61" w:rsidR="00F72DD9" w:rsidRDefault="00F72DD9" w:rsidP="00F72DD9">
      <w:pPr>
        <w:rPr>
          <w:ins w:id="462" w:author="Microsoft Office User" w:date="2023-01-26T16:31:00Z"/>
        </w:rPr>
      </w:pPr>
      <w:ins w:id="463" w:author="Microsoft Office User" w:date="2023-01-26T16:31:00Z">
        <w:r>
          <w:rPr>
            <w:color w:val="000000"/>
          </w:rPr>
          <w:t>Рис 4.6 (</w:t>
        </w:r>
        <w:r>
          <w:rPr>
            <w:color w:val="000000"/>
          </w:rPr>
          <w:t>с</w:t>
        </w:r>
        <w:r>
          <w:rPr>
            <w:color w:val="000000"/>
          </w:rPr>
          <w:t xml:space="preserve">) </w:t>
        </w:r>
        <w:r>
          <w:t xml:space="preserve">Частота воспроизведения </w:t>
        </w:r>
        <w:proofErr w:type="gramStart"/>
        <w:r>
          <w:t>эффекта  при</w:t>
        </w:r>
        <w:proofErr w:type="gramEnd"/>
        <w:r>
          <w:t xml:space="preserve"> заданном пороге и размере подгруппы</w:t>
        </w:r>
        <w:r>
          <w:t xml:space="preserve"> 100, </w:t>
        </w:r>
        <w:proofErr w:type="spellStart"/>
        <w:r>
          <w:t>alpha</w:t>
        </w:r>
        <w:proofErr w:type="spellEnd"/>
        <w:r>
          <w:t xml:space="preserve"> = 0.001(вверху), </w:t>
        </w:r>
        <w:proofErr w:type="spellStart"/>
        <w:r>
          <w:t>alpha</w:t>
        </w:r>
        <w:proofErr w:type="spellEnd"/>
        <w:r>
          <w:t xml:space="preserve"> = 0.05 (внизу), положительный эффект</w:t>
        </w:r>
      </w:ins>
    </w:p>
    <w:p w14:paraId="1B47FEC3" w14:textId="77777777" w:rsidR="00F72DD9" w:rsidRDefault="00F72DD9" w:rsidP="00F72DD9">
      <w:pPr>
        <w:rPr>
          <w:ins w:id="464" w:author="Microsoft Office User" w:date="2023-01-26T16:30:00Z"/>
        </w:rPr>
      </w:pPr>
    </w:p>
    <w:p w14:paraId="34053EC1" w14:textId="77777777" w:rsidR="00F72DD9" w:rsidRDefault="00F72DD9" w:rsidP="00F72DD9">
      <w:pPr>
        <w:rPr>
          <w:ins w:id="465" w:author="Microsoft Office User" w:date="2023-01-26T16:30:00Z"/>
        </w:rPr>
      </w:pPr>
    </w:p>
    <w:p w14:paraId="484549A1" w14:textId="77777777" w:rsidR="00F72DD9" w:rsidRDefault="00F72DD9" w:rsidP="00F72DD9">
      <w:pPr>
        <w:ind w:left="-1440" w:firstLine="22"/>
        <w:rPr>
          <w:ins w:id="466" w:author="Microsoft Office User" w:date="2023-01-26T16:30:00Z"/>
        </w:rPr>
      </w:pPr>
      <w:ins w:id="467" w:author="Microsoft Office User" w:date="2023-01-26T16:30:00Z">
        <w:r>
          <w:rPr>
            <w:noProof/>
          </w:rPr>
          <w:drawing>
            <wp:inline distT="114300" distB="114300" distL="114300" distR="114300" wp14:anchorId="5A4F54E3" wp14:editId="1140C414">
              <wp:extent cx="6591300" cy="1533525"/>
              <wp:effectExtent l="0" t="0" r="0" b="0"/>
              <wp:docPr id="4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7"/>
                      <a:srcRect/>
                      <a:stretch>
                        <a:fillRect/>
                      </a:stretch>
                    </pic:blipFill>
                    <pic:spPr>
                      <a:xfrm>
                        <a:off x="0" y="0"/>
                        <a:ext cx="6592151" cy="1533723"/>
                      </a:xfrm>
                      <a:prstGeom prst="rect">
                        <a:avLst/>
                      </a:prstGeom>
                      <a:ln/>
                    </pic:spPr>
                  </pic:pic>
                </a:graphicData>
              </a:graphic>
            </wp:inline>
          </w:drawing>
        </w:r>
        <w:r>
          <w:rPr>
            <w:noProof/>
          </w:rPr>
          <w:drawing>
            <wp:inline distT="114300" distB="114300" distL="114300" distR="114300" wp14:anchorId="1468E722" wp14:editId="7BF63ED4">
              <wp:extent cx="6451600" cy="1493520"/>
              <wp:effectExtent l="0" t="0" r="0" b="0"/>
              <wp:docPr id="4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8"/>
                      <a:srcRect/>
                      <a:stretch>
                        <a:fillRect/>
                      </a:stretch>
                    </pic:blipFill>
                    <pic:spPr>
                      <a:xfrm>
                        <a:off x="0" y="0"/>
                        <a:ext cx="6453013" cy="1493847"/>
                      </a:xfrm>
                      <a:prstGeom prst="rect">
                        <a:avLst/>
                      </a:prstGeom>
                      <a:ln/>
                    </pic:spPr>
                  </pic:pic>
                </a:graphicData>
              </a:graphic>
            </wp:inline>
          </w:drawing>
        </w:r>
      </w:ins>
    </w:p>
    <w:p w14:paraId="25268553" w14:textId="77777777" w:rsidR="00F72DD9" w:rsidRDefault="00F72DD9" w:rsidP="00F72DD9">
      <w:pPr>
        <w:rPr>
          <w:ins w:id="468" w:author="Microsoft Office User" w:date="2023-01-26T16:30:00Z"/>
        </w:rPr>
      </w:pPr>
    </w:p>
    <w:p w14:paraId="5FF0594A" w14:textId="6ED2E95D" w:rsidR="00F72DD9" w:rsidRDefault="00F72DD9" w:rsidP="00F72DD9">
      <w:pPr>
        <w:rPr>
          <w:ins w:id="469" w:author="Microsoft Office User" w:date="2023-01-26T16:30:00Z"/>
        </w:rPr>
      </w:pPr>
      <w:ins w:id="470" w:author="Microsoft Office User" w:date="2023-01-26T16:30:00Z">
        <w:r>
          <w:rPr>
            <w:color w:val="000000"/>
          </w:rPr>
          <w:t>Рис 4.6 (</w:t>
        </w:r>
        <w:r>
          <w:rPr>
            <w:color w:val="000000"/>
          </w:rPr>
          <w:t>д)</w:t>
        </w:r>
        <w:r>
          <w:rPr>
            <w:color w:val="000000"/>
          </w:rPr>
          <w:t xml:space="preserve"> </w:t>
        </w:r>
        <w:r>
          <w:t xml:space="preserve">Частота воспроизведения </w:t>
        </w:r>
        <w:proofErr w:type="gramStart"/>
        <w:r>
          <w:t>эффекта  при</w:t>
        </w:r>
        <w:proofErr w:type="gramEnd"/>
        <w:r>
          <w:t xml:space="preserve"> заданном пороге и размере подгруппы</w:t>
        </w:r>
        <w:r>
          <w:t xml:space="preserve"> 100</w:t>
        </w:r>
      </w:ins>
      <w:ins w:id="471" w:author="Microsoft Office User" w:date="2023-01-26T16:31:00Z">
        <w:r>
          <w:t xml:space="preserve">, </w:t>
        </w:r>
      </w:ins>
      <w:proofErr w:type="spellStart"/>
      <w:ins w:id="472" w:author="Microsoft Office User" w:date="2023-01-26T16:30:00Z">
        <w:r>
          <w:t>alpha</w:t>
        </w:r>
        <w:proofErr w:type="spellEnd"/>
        <w:r>
          <w:t xml:space="preserve"> = 0.001(вверху), </w:t>
        </w:r>
        <w:proofErr w:type="spellStart"/>
        <w:r>
          <w:t>alpha</w:t>
        </w:r>
        <w:proofErr w:type="spellEnd"/>
        <w:r>
          <w:t xml:space="preserve"> = 0.05 (внизу), отрицательный эффект</w:t>
        </w:r>
      </w:ins>
    </w:p>
    <w:p w14:paraId="51D580D7" w14:textId="77777777" w:rsidR="00F72DD9" w:rsidRDefault="00F72DD9" w:rsidP="00F72DD9">
      <w:pPr>
        <w:rPr>
          <w:ins w:id="473" w:author="Microsoft Office User" w:date="2023-01-26T16:30:00Z"/>
        </w:rPr>
      </w:pPr>
    </w:p>
    <w:p w14:paraId="06BCA115" w14:textId="77777777" w:rsidR="00F72DD9" w:rsidRDefault="00F72DD9" w:rsidP="00F72DD9">
      <w:pPr>
        <w:rPr>
          <w:ins w:id="474" w:author="Microsoft Office User" w:date="2023-01-26T16:30:00Z"/>
        </w:rPr>
      </w:pPr>
    </w:p>
    <w:p w14:paraId="03E77886" w14:textId="77777777" w:rsidR="00F72DD9" w:rsidRDefault="00F72DD9" w:rsidP="00BA1511">
      <w:pPr>
        <w:pStyle w:val="NormalWeb"/>
        <w:spacing w:before="0" w:beforeAutospacing="0" w:after="0" w:afterAutospacing="0" w:line="360" w:lineRule="auto"/>
        <w:jc w:val="both"/>
        <w:rPr>
          <w:ins w:id="475" w:author="Microsoft Office User" w:date="2023-01-26T15:59:00Z"/>
          <w:color w:val="000000"/>
        </w:rPr>
      </w:pPr>
    </w:p>
    <w:p w14:paraId="2B29A110" w14:textId="608840A7" w:rsidR="00BA1511" w:rsidRPr="005334FE" w:rsidDel="00F72DD9" w:rsidRDefault="00BA1511" w:rsidP="00BA1511">
      <w:pPr>
        <w:pStyle w:val="NormalWeb"/>
        <w:spacing w:before="0" w:beforeAutospacing="0" w:after="0" w:afterAutospacing="0" w:line="360" w:lineRule="auto"/>
        <w:jc w:val="both"/>
        <w:rPr>
          <w:del w:id="476" w:author="Microsoft Office User" w:date="2023-01-26T16:09:00Z"/>
        </w:rPr>
      </w:pPr>
      <w:del w:id="477" w:author="Microsoft Office User" w:date="2023-01-26T16:09:00Z">
        <w:r w:rsidRPr="005334FE" w:rsidDel="00F72DD9">
          <w:rPr>
            <w:color w:val="000000"/>
          </w:rPr>
          <w:delText>Посчитаем те же самые значимые разности, но добавим условие воспроизводимости. Из целой выборки набираем подвыборку и запоминаем ее значимые каналы – это один эксперимент. Проведем много таких экспериментов и из всех полученных значимых каналов оставим только те, что воспроизводятся чаще, чем в некоторой доле случаев (например, в половине экспериментов). При этом порог для уровня значимости предлагается увеличить, так как в данном случае мы накладываем дополнительные ограничения, и условие на множественные сравнения можно ослабить.</w:delText>
        </w:r>
      </w:del>
    </w:p>
    <w:p w14:paraId="7714A6C5" w14:textId="2D516BCB" w:rsidR="00BA1511" w:rsidRPr="005334FE" w:rsidDel="00F72DD9" w:rsidRDefault="00BA1511" w:rsidP="00BA1511">
      <w:pPr>
        <w:spacing w:after="240"/>
        <w:rPr>
          <w:del w:id="478" w:author="Microsoft Office User" w:date="2023-01-26T16:09:00Z"/>
        </w:rPr>
      </w:pPr>
    </w:p>
    <w:p w14:paraId="6E4ECA1A" w14:textId="258A3246" w:rsidR="00BA1511" w:rsidRPr="005334FE" w:rsidDel="00F72DD9" w:rsidRDefault="00BA1511" w:rsidP="00BA1511">
      <w:pPr>
        <w:pStyle w:val="NormalWeb"/>
        <w:spacing w:before="0" w:beforeAutospacing="0" w:after="0" w:afterAutospacing="0"/>
        <w:jc w:val="center"/>
        <w:rPr>
          <w:del w:id="479" w:author="Microsoft Office User" w:date="2023-01-26T16:09:00Z"/>
        </w:rPr>
      </w:pPr>
      <w:del w:id="480" w:author="Microsoft Office User" w:date="2023-01-26T16:09:00Z">
        <w:r w:rsidRPr="005334FE" w:rsidDel="00F72DD9">
          <w:rPr>
            <w:color w:val="000000"/>
            <w:bdr w:val="none" w:sz="0" w:space="0" w:color="auto" w:frame="1"/>
          </w:rPr>
          <w:fldChar w:fldCharType="begin"/>
        </w:r>
        <w:r w:rsidRPr="005334FE" w:rsidDel="00F72DD9">
          <w:rPr>
            <w:color w:val="000000"/>
            <w:bdr w:val="none" w:sz="0" w:space="0" w:color="auto" w:frame="1"/>
          </w:rPr>
          <w:delInstrText xml:space="preserve"> INCLUDEPICTURE "https://lh5.googleusercontent.com/Dv84dM83EL7ZE1YQ2SFRYBXfFtZ9aJtWj3LHV3bNbx22JSJ-6Osfb3Oh8tUH7fK5xq_Xj_WR1Cdt8jzKFGjKIu_KTAYI38Kv5bo88Y0EOVLsqpTCEZAYN1I6zAoT1AXMVhPh2ZIL2S48Ez3pq3DMjCXCRaauw5BohRv4YgflKgTZMnvmTg1oAxVTXugMFA" \* MERGEFORMATINET </w:delInstrText>
        </w:r>
        <w:r w:rsidRPr="005334FE" w:rsidDel="00F72DD9">
          <w:rPr>
            <w:color w:val="000000"/>
            <w:bdr w:val="none" w:sz="0" w:space="0" w:color="auto" w:frame="1"/>
          </w:rPr>
          <w:fldChar w:fldCharType="separate"/>
        </w:r>
        <w:r w:rsidR="00000000" w:rsidDel="00F72DD9">
          <w:rPr>
            <w:color w:val="000000"/>
            <w:bdr w:val="none" w:sz="0" w:space="0" w:color="auto" w:frame="1"/>
          </w:rPr>
          <w:fldChar w:fldCharType="begin"/>
        </w:r>
        <w:r w:rsidR="00000000" w:rsidDel="00F72DD9">
          <w:rPr>
            <w:color w:val="000000"/>
            <w:bdr w:val="none" w:sz="0" w:space="0" w:color="auto" w:frame="1"/>
          </w:rPr>
          <w:delInstrText xml:space="preserve"> INCLUDEPICTURE  "https://lh5.googleusercontent.com/Dv84dM83EL7ZE1YQ2SFRYBXfFtZ9aJtWj3LHV3bNbx22JSJ-6Osfb3Oh8tUH7fK5xq_Xj_WR1Cdt8jzKFGjKIu_KTAYI38Kv5bo88Y0EOVLsqpTCEZAYN1I6zAoT1AXMVhPh2ZIL2S48Ez3pq3DMjCXCRaauw5BohRv4YgflKgTZMnvmTg1oAxVTXugMFA" \* MERGEFORMATINET </w:delInstrText>
        </w:r>
        <w:r w:rsidR="00000000" w:rsidDel="00F72DD9">
          <w:rPr>
            <w:color w:val="000000"/>
            <w:bdr w:val="none" w:sz="0" w:space="0" w:color="auto" w:frame="1"/>
          </w:rPr>
          <w:fldChar w:fldCharType="separate"/>
        </w:r>
        <w:r w:rsidR="00D333F1">
          <w:rPr>
            <w:noProof/>
            <w:color w:val="000000"/>
            <w:bdr w:val="none" w:sz="0" w:space="0" w:color="auto" w:frame="1"/>
          </w:rPr>
          <w:pict w14:anchorId="0289E053">
            <v:shape id="_x0000_i1030" type="#_x0000_t75" alt="" style="width:488.15pt;height:145pt;mso-width-percent:0;mso-height-percent:0;mso-width-percent:0;mso-height-percent:0">
              <v:imagedata r:id="rId59" r:href="rId60"/>
            </v:shape>
          </w:pict>
        </w:r>
        <w:r w:rsidR="00000000" w:rsidDel="00F72DD9">
          <w:rPr>
            <w:color w:val="000000"/>
            <w:bdr w:val="none" w:sz="0" w:space="0" w:color="auto" w:frame="1"/>
          </w:rPr>
          <w:fldChar w:fldCharType="end"/>
        </w:r>
        <w:r w:rsidRPr="005334FE" w:rsidDel="00F72DD9">
          <w:rPr>
            <w:color w:val="000000"/>
            <w:bdr w:val="none" w:sz="0" w:space="0" w:color="auto" w:frame="1"/>
          </w:rPr>
          <w:fldChar w:fldCharType="end"/>
        </w:r>
      </w:del>
    </w:p>
    <w:p w14:paraId="5FAC2F12" w14:textId="41B7732F" w:rsidR="00BA1511" w:rsidRPr="005334FE" w:rsidDel="00F72DD9" w:rsidRDefault="00BA1511" w:rsidP="00BA1511">
      <w:pPr>
        <w:spacing w:after="240"/>
        <w:rPr>
          <w:del w:id="481" w:author="Microsoft Office User" w:date="2023-01-26T16:09:00Z"/>
        </w:rPr>
      </w:pPr>
    </w:p>
    <w:p w14:paraId="6B96A778" w14:textId="65C5ABE4" w:rsidR="00BA1511" w:rsidRPr="005334FE" w:rsidDel="00F72DD9" w:rsidRDefault="00BA1511" w:rsidP="00BA1511">
      <w:pPr>
        <w:pStyle w:val="NormalWeb"/>
        <w:spacing w:before="0" w:beforeAutospacing="0" w:after="0" w:afterAutospacing="0"/>
        <w:jc w:val="center"/>
        <w:rPr>
          <w:del w:id="482" w:author="Microsoft Office User" w:date="2023-01-26T16:09:00Z"/>
        </w:rPr>
      </w:pPr>
      <w:del w:id="483" w:author="Microsoft Office User" w:date="2023-01-26T16:09:00Z">
        <w:r w:rsidRPr="005334FE" w:rsidDel="00F72DD9">
          <w:rPr>
            <w:color w:val="000000"/>
            <w:bdr w:val="none" w:sz="0" w:space="0" w:color="auto" w:frame="1"/>
          </w:rPr>
          <w:fldChar w:fldCharType="begin"/>
        </w:r>
        <w:r w:rsidRPr="005334FE" w:rsidDel="00F72DD9">
          <w:rPr>
            <w:color w:val="000000"/>
            <w:bdr w:val="none" w:sz="0" w:space="0" w:color="auto" w:frame="1"/>
          </w:rPr>
          <w:delInstrText xml:space="preserve"> INCLUDEPICTURE "https://lh4.googleusercontent.com/Fl0rlQ3Jq6-TE2OCLxdBU1EJOaXQ6JYk5idTZ28mEhDlHD50yRIjDMOovVbvqou9LmrZFu2lZJNnDhhbJXt6u0hV6-2Dg2InG5wP1ntDkP1oVlckkM1X2-3Aq5f6zqLMeIliSka64VWspOOcx3ZyoE_QFJ_wFlqqxRVuUbAQePa2JifKLTPXZmPZrSsXpQ" \* MERGEFORMATINET </w:delInstrText>
        </w:r>
        <w:r w:rsidRPr="005334FE" w:rsidDel="00F72DD9">
          <w:rPr>
            <w:color w:val="000000"/>
            <w:bdr w:val="none" w:sz="0" w:space="0" w:color="auto" w:frame="1"/>
          </w:rPr>
          <w:fldChar w:fldCharType="separate"/>
        </w:r>
        <w:r w:rsidR="00000000" w:rsidDel="00F72DD9">
          <w:rPr>
            <w:color w:val="000000"/>
            <w:bdr w:val="none" w:sz="0" w:space="0" w:color="auto" w:frame="1"/>
          </w:rPr>
          <w:fldChar w:fldCharType="begin"/>
        </w:r>
        <w:r w:rsidR="00000000" w:rsidDel="00F72DD9">
          <w:rPr>
            <w:color w:val="000000"/>
            <w:bdr w:val="none" w:sz="0" w:space="0" w:color="auto" w:frame="1"/>
          </w:rPr>
          <w:delInstrText xml:space="preserve"> INCLUDEPICTURE  "https://lh4.googleusercontent.com/Fl0rlQ3Jq6-TE2OCLxdBU1EJOaXQ6JYk5idTZ28mEhDlHD50yRIjDMOovVbvqou9LmrZFu2lZJNnDhhbJXt6u0hV6-2Dg2InG5wP1ntDkP1oVlckkM1X2-3Aq5f6zqLMeIliSka64VWspOOcx3ZyoE_QFJ_wFlqqxRVuUbAQePa2JifKLTPXZmPZrSsXpQ" \* MERGEFORMATINET </w:delInstrText>
        </w:r>
        <w:r w:rsidR="00000000" w:rsidDel="00F72DD9">
          <w:rPr>
            <w:color w:val="000000"/>
            <w:bdr w:val="none" w:sz="0" w:space="0" w:color="auto" w:frame="1"/>
          </w:rPr>
          <w:fldChar w:fldCharType="separate"/>
        </w:r>
        <w:r w:rsidR="00D333F1">
          <w:rPr>
            <w:noProof/>
            <w:color w:val="000000"/>
            <w:bdr w:val="none" w:sz="0" w:space="0" w:color="auto" w:frame="1"/>
          </w:rPr>
          <w:pict w14:anchorId="7E6F8AD1">
            <v:shape id="_x0000_i1029" type="#_x0000_t75" alt="" style="width:495.75pt;height:163pt;mso-width-percent:0;mso-height-percent:0;mso-width-percent:0;mso-height-percent:0">
              <v:imagedata r:id="rId61" r:href="rId62"/>
            </v:shape>
          </w:pict>
        </w:r>
        <w:r w:rsidR="00000000" w:rsidDel="00F72DD9">
          <w:rPr>
            <w:color w:val="000000"/>
            <w:bdr w:val="none" w:sz="0" w:space="0" w:color="auto" w:frame="1"/>
          </w:rPr>
          <w:fldChar w:fldCharType="end"/>
        </w:r>
        <w:r w:rsidRPr="005334FE" w:rsidDel="00F72DD9">
          <w:rPr>
            <w:color w:val="000000"/>
            <w:bdr w:val="none" w:sz="0" w:space="0" w:color="auto" w:frame="1"/>
          </w:rPr>
          <w:fldChar w:fldCharType="end"/>
        </w:r>
      </w:del>
    </w:p>
    <w:p w14:paraId="0DA38FF2" w14:textId="6B60252A" w:rsidR="00BA1511" w:rsidRPr="005334FE" w:rsidDel="00F72DD9" w:rsidRDefault="00BA1511" w:rsidP="00BA1511">
      <w:pPr>
        <w:spacing w:after="240"/>
        <w:rPr>
          <w:del w:id="484" w:author="Microsoft Office User" w:date="2023-01-26T16:09:00Z"/>
        </w:rPr>
      </w:pPr>
    </w:p>
    <w:p w14:paraId="56D5F960" w14:textId="3E24B3EE" w:rsidR="00BA1511" w:rsidRPr="005334FE" w:rsidDel="00F72DD9" w:rsidRDefault="00BA1511" w:rsidP="00BA1511">
      <w:pPr>
        <w:pStyle w:val="NormalWeb"/>
        <w:spacing w:before="0" w:beforeAutospacing="0" w:after="0" w:afterAutospacing="0"/>
        <w:jc w:val="center"/>
        <w:rPr>
          <w:del w:id="485" w:author="Microsoft Office User" w:date="2023-01-26T16:09:00Z"/>
        </w:rPr>
      </w:pPr>
      <w:del w:id="486" w:author="Microsoft Office User" w:date="2023-01-26T16:09:00Z">
        <w:r w:rsidRPr="005334FE" w:rsidDel="00F72DD9">
          <w:rPr>
            <w:color w:val="000000"/>
            <w:bdr w:val="none" w:sz="0" w:space="0" w:color="auto" w:frame="1"/>
          </w:rPr>
          <w:fldChar w:fldCharType="begin"/>
        </w:r>
        <w:r w:rsidRPr="005334FE" w:rsidDel="00F72DD9">
          <w:rPr>
            <w:color w:val="000000"/>
            <w:bdr w:val="none" w:sz="0" w:space="0" w:color="auto" w:frame="1"/>
          </w:rPr>
          <w:delInstrText xml:space="preserve"> INCLUDEPICTURE "https://lh5.googleusercontent.com/0DVMwc_QobN2QDEd3nlgs1KT3b3A5F3TPCs_7ZZRkesaqtUYICwFa9ZJ78QHmDXNmKEwFC3fM4g1_4qNbgnX1audVujpB4VLylxuqCQZbwCG-GQEc7MkPbSIB8_z3uz6faJD_RC7Y_C4bExUFjU58trtUscBWf-nvCpfkg_-edrqw2RKpOxRfrHyfWfNdA" \* MERGEFORMATINET </w:delInstrText>
        </w:r>
        <w:r w:rsidRPr="005334FE" w:rsidDel="00F72DD9">
          <w:rPr>
            <w:color w:val="000000"/>
            <w:bdr w:val="none" w:sz="0" w:space="0" w:color="auto" w:frame="1"/>
          </w:rPr>
          <w:fldChar w:fldCharType="separate"/>
        </w:r>
        <w:r w:rsidR="00000000" w:rsidDel="00F72DD9">
          <w:rPr>
            <w:color w:val="000000"/>
            <w:bdr w:val="none" w:sz="0" w:space="0" w:color="auto" w:frame="1"/>
          </w:rPr>
          <w:fldChar w:fldCharType="begin"/>
        </w:r>
        <w:r w:rsidR="00000000" w:rsidDel="00F72DD9">
          <w:rPr>
            <w:color w:val="000000"/>
            <w:bdr w:val="none" w:sz="0" w:space="0" w:color="auto" w:frame="1"/>
          </w:rPr>
          <w:delInstrText xml:space="preserve"> INCLUDEPICTURE  "https://lh5.googleusercontent.com/0DVMwc_QobN2QDEd3nlgs1KT3b3A5F3TPCs_7ZZRkesaqtUYICwFa9ZJ78QHmDXNmKEwFC3fM4g1_4qNbgnX1audVujpB4VLylxuqCQZbwCG-GQEc7MkPbSIB8_z3uz6faJD_RC7Y_C4bExUFjU58trtUscBWf-nvCpfkg_-edrqw2RKpOxRfrHyfWfNdA" \* MERGEFORMATINET </w:delInstrText>
        </w:r>
        <w:r w:rsidR="00000000" w:rsidDel="00F72DD9">
          <w:rPr>
            <w:color w:val="000000"/>
            <w:bdr w:val="none" w:sz="0" w:space="0" w:color="auto" w:frame="1"/>
          </w:rPr>
          <w:fldChar w:fldCharType="separate"/>
        </w:r>
        <w:r w:rsidR="00D333F1">
          <w:rPr>
            <w:noProof/>
            <w:color w:val="000000"/>
            <w:bdr w:val="none" w:sz="0" w:space="0" w:color="auto" w:frame="1"/>
          </w:rPr>
          <w:pict w14:anchorId="182D7CC0">
            <v:shape id="_x0000_i1028" type="#_x0000_t75" alt="" style="width:490.15pt;height:140pt;mso-width-percent:0;mso-height-percent:0;mso-width-percent:0;mso-height-percent:0">
              <v:imagedata r:id="rId63" r:href="rId64"/>
            </v:shape>
          </w:pict>
        </w:r>
        <w:r w:rsidR="00000000" w:rsidDel="00F72DD9">
          <w:rPr>
            <w:color w:val="000000"/>
            <w:bdr w:val="none" w:sz="0" w:space="0" w:color="auto" w:frame="1"/>
          </w:rPr>
          <w:fldChar w:fldCharType="end"/>
        </w:r>
        <w:r w:rsidRPr="005334FE" w:rsidDel="00F72DD9">
          <w:rPr>
            <w:color w:val="000000"/>
            <w:bdr w:val="none" w:sz="0" w:space="0" w:color="auto" w:frame="1"/>
          </w:rPr>
          <w:fldChar w:fldCharType="end"/>
        </w:r>
      </w:del>
    </w:p>
    <w:p w14:paraId="69CCB622" w14:textId="2D89D3CA" w:rsidR="00BA1511" w:rsidRPr="005334FE" w:rsidDel="00F72DD9" w:rsidRDefault="00BA1511" w:rsidP="00BA1511">
      <w:pPr>
        <w:spacing w:after="240"/>
        <w:rPr>
          <w:del w:id="487" w:author="Microsoft Office User" w:date="2023-01-26T16:09:00Z"/>
        </w:rPr>
      </w:pPr>
    </w:p>
    <w:p w14:paraId="6D742385" w14:textId="1DF788C7" w:rsidR="00BA1511" w:rsidRPr="005334FE" w:rsidDel="00F72DD9" w:rsidRDefault="00BA1511" w:rsidP="00BA1511">
      <w:pPr>
        <w:pStyle w:val="NormalWeb"/>
        <w:spacing w:before="0" w:beforeAutospacing="0" w:after="0" w:afterAutospacing="0"/>
        <w:jc w:val="center"/>
        <w:rPr>
          <w:del w:id="488" w:author="Microsoft Office User" w:date="2023-01-26T16:09:00Z"/>
        </w:rPr>
      </w:pPr>
      <w:del w:id="489" w:author="Microsoft Office User" w:date="2023-01-26T16:09:00Z">
        <w:r w:rsidRPr="005334FE" w:rsidDel="00F72DD9">
          <w:rPr>
            <w:color w:val="000000"/>
            <w:bdr w:val="none" w:sz="0" w:space="0" w:color="auto" w:frame="1"/>
          </w:rPr>
          <w:fldChar w:fldCharType="begin"/>
        </w:r>
        <w:r w:rsidRPr="005334FE" w:rsidDel="00F72DD9">
          <w:rPr>
            <w:color w:val="000000"/>
            <w:bdr w:val="none" w:sz="0" w:space="0" w:color="auto" w:frame="1"/>
          </w:rPr>
          <w:delInstrText xml:space="preserve"> INCLUDEPICTURE "https://lh6.googleusercontent.com/G4eetZYEqh_1wwrvMgGqxOJG5hj_O2NzA6OzYSg9W6nLfk6zudG_tcrOd-rKoZpFf_2pmtIxUG6uuty7H0XgIYgnsuQcE--Yef2gOv9HP_VADMuJaQ4NDpN4foOMlG1vnrJHnf2Rc8lQ3fUcgp_4gyuZI_eq7LNoaDgtPqJ9cZrE48jrj9fEw-u4Hf4Kjw" \* MERGEFORMATINET </w:delInstrText>
        </w:r>
        <w:r w:rsidRPr="005334FE" w:rsidDel="00F72DD9">
          <w:rPr>
            <w:color w:val="000000"/>
            <w:bdr w:val="none" w:sz="0" w:space="0" w:color="auto" w:frame="1"/>
          </w:rPr>
          <w:fldChar w:fldCharType="separate"/>
        </w:r>
        <w:r w:rsidR="00000000" w:rsidDel="00F72DD9">
          <w:rPr>
            <w:color w:val="000000"/>
            <w:bdr w:val="none" w:sz="0" w:space="0" w:color="auto" w:frame="1"/>
          </w:rPr>
          <w:fldChar w:fldCharType="begin"/>
        </w:r>
        <w:r w:rsidR="00000000" w:rsidDel="00F72DD9">
          <w:rPr>
            <w:color w:val="000000"/>
            <w:bdr w:val="none" w:sz="0" w:space="0" w:color="auto" w:frame="1"/>
          </w:rPr>
          <w:delInstrText xml:space="preserve"> INCLUDEPICTURE  "https://lh6.googleusercontent.com/G4eetZYEqh_1wwrvMgGqxOJG5hj_O2NzA6OzYSg9W6nLfk6zudG_tcrOd-rKoZpFf_2pmtIxUG6uuty7H0XgIYgnsuQcE--Yef2gOv9HP_VADMuJaQ4NDpN4foOMlG1vnrJHnf2Rc8lQ3fUcgp_4gyuZI_eq7LNoaDgtPqJ9cZrE48jrj9fEw-u4Hf4Kjw" \* MERGEFORMATINET </w:delInstrText>
        </w:r>
        <w:r w:rsidR="00000000" w:rsidDel="00F72DD9">
          <w:rPr>
            <w:color w:val="000000"/>
            <w:bdr w:val="none" w:sz="0" w:space="0" w:color="auto" w:frame="1"/>
          </w:rPr>
          <w:fldChar w:fldCharType="separate"/>
        </w:r>
        <w:r w:rsidR="00D333F1">
          <w:rPr>
            <w:noProof/>
            <w:color w:val="000000"/>
            <w:bdr w:val="none" w:sz="0" w:space="0" w:color="auto" w:frame="1"/>
          </w:rPr>
          <w:pict w14:anchorId="24178FDE">
            <v:shape id="_x0000_i1027" type="#_x0000_t75" alt="" style="width:499.85pt;height:149.05pt;mso-width-percent:0;mso-height-percent:0;mso-width-percent:0;mso-height-percent:0">
              <v:imagedata r:id="rId65" r:href="rId66"/>
            </v:shape>
          </w:pict>
        </w:r>
        <w:r w:rsidR="00000000" w:rsidDel="00F72DD9">
          <w:rPr>
            <w:color w:val="000000"/>
            <w:bdr w:val="none" w:sz="0" w:space="0" w:color="auto" w:frame="1"/>
          </w:rPr>
          <w:fldChar w:fldCharType="end"/>
        </w:r>
        <w:r w:rsidRPr="005334FE" w:rsidDel="00F72DD9">
          <w:rPr>
            <w:color w:val="000000"/>
            <w:bdr w:val="none" w:sz="0" w:space="0" w:color="auto" w:frame="1"/>
          </w:rPr>
          <w:fldChar w:fldCharType="end"/>
        </w:r>
      </w:del>
    </w:p>
    <w:p w14:paraId="1B83981C" w14:textId="3C46FBA2" w:rsidR="00BA1511" w:rsidRPr="005334FE" w:rsidDel="00F72DD9" w:rsidRDefault="00BA1511" w:rsidP="00BA1511">
      <w:pPr>
        <w:spacing w:after="240"/>
        <w:rPr>
          <w:del w:id="490" w:author="Microsoft Office User" w:date="2023-01-26T16:09:00Z"/>
        </w:rPr>
      </w:pPr>
    </w:p>
    <w:p w14:paraId="226F2824" w14:textId="516A866B" w:rsidR="00BA1511" w:rsidRPr="005334FE" w:rsidDel="00F72DD9" w:rsidRDefault="00BA1511" w:rsidP="00BA1511">
      <w:pPr>
        <w:pStyle w:val="NormalWeb"/>
        <w:spacing w:before="0" w:beforeAutospacing="0" w:after="0" w:afterAutospacing="0"/>
        <w:jc w:val="center"/>
        <w:rPr>
          <w:del w:id="491" w:author="Microsoft Office User" w:date="2023-01-26T16:09:00Z"/>
        </w:rPr>
      </w:pPr>
      <w:del w:id="492" w:author="Microsoft Office User" w:date="2023-01-26T16:09:00Z">
        <w:r w:rsidRPr="005334FE" w:rsidDel="00F72DD9">
          <w:rPr>
            <w:color w:val="000000"/>
            <w:bdr w:val="none" w:sz="0" w:space="0" w:color="auto" w:frame="1"/>
          </w:rPr>
          <w:fldChar w:fldCharType="begin"/>
        </w:r>
        <w:r w:rsidRPr="005334FE" w:rsidDel="00F72DD9">
          <w:rPr>
            <w:color w:val="000000"/>
            <w:bdr w:val="none" w:sz="0" w:space="0" w:color="auto" w:frame="1"/>
          </w:rPr>
          <w:delInstrText xml:space="preserve"> INCLUDEPICTURE "https://lh3.googleusercontent.com/SQSuJ48XAvXdYNS-Nw4pxNvGprntByUUdoziF0TmS3UhIEW3hAjpG3tXRcqAgt4AZiEATIrabAdRhhASig3HuznRP5BAOFe5V9Xuk1fJuqY9xeC4V9Ob4zlW6-x7jGO3GlzO9UPyflm78yCeQRKBIYD4Ak2sg_AvtYyicdqqPpEUNEYRhZRq1s_-3mw9Eg" \* MERGEFORMATINET </w:delInstrText>
        </w:r>
        <w:r w:rsidRPr="005334FE" w:rsidDel="00F72DD9">
          <w:rPr>
            <w:color w:val="000000"/>
            <w:bdr w:val="none" w:sz="0" w:space="0" w:color="auto" w:frame="1"/>
          </w:rPr>
          <w:fldChar w:fldCharType="separate"/>
        </w:r>
        <w:r w:rsidR="00000000" w:rsidDel="00F72DD9">
          <w:rPr>
            <w:color w:val="000000"/>
            <w:bdr w:val="none" w:sz="0" w:space="0" w:color="auto" w:frame="1"/>
          </w:rPr>
          <w:fldChar w:fldCharType="begin"/>
        </w:r>
        <w:r w:rsidR="00000000" w:rsidDel="00F72DD9">
          <w:rPr>
            <w:color w:val="000000"/>
            <w:bdr w:val="none" w:sz="0" w:space="0" w:color="auto" w:frame="1"/>
          </w:rPr>
          <w:delInstrText xml:space="preserve"> INCLUDEPICTURE  "https://lh3.googleusercontent.com/SQSuJ48XAvXdYNS-Nw4pxNvGprntByUUdoziF0TmS3UhIEW3hAjpG3tXRcqAgt4AZiEATIrabAdRhhASig3HuznRP5BAOFe5V9Xuk1fJuqY9xeC4V9Ob4zlW6-x7jGO3GlzO9UPyflm78yCeQRKBIYD4Ak2sg_AvtYyicdqqPpEUNEYRhZRq1s_-3mw9Eg" \* MERGEFORMATINET </w:delInstrText>
        </w:r>
        <w:r w:rsidR="00000000" w:rsidDel="00F72DD9">
          <w:rPr>
            <w:color w:val="000000"/>
            <w:bdr w:val="none" w:sz="0" w:space="0" w:color="auto" w:frame="1"/>
          </w:rPr>
          <w:fldChar w:fldCharType="separate"/>
        </w:r>
        <w:r w:rsidR="00D333F1">
          <w:rPr>
            <w:noProof/>
            <w:color w:val="000000"/>
            <w:bdr w:val="none" w:sz="0" w:space="0" w:color="auto" w:frame="1"/>
          </w:rPr>
          <w:pict w14:anchorId="36F70161">
            <v:shape id="_x0000_i1026" type="#_x0000_t75" alt="" style="width:490.15pt;height:158.05pt;mso-width-percent:0;mso-height-percent:0;mso-width-percent:0;mso-height-percent:0">
              <v:imagedata r:id="rId67" r:href="rId68"/>
            </v:shape>
          </w:pict>
        </w:r>
        <w:r w:rsidR="00000000" w:rsidDel="00F72DD9">
          <w:rPr>
            <w:color w:val="000000"/>
            <w:bdr w:val="none" w:sz="0" w:space="0" w:color="auto" w:frame="1"/>
          </w:rPr>
          <w:fldChar w:fldCharType="end"/>
        </w:r>
        <w:r w:rsidRPr="005334FE" w:rsidDel="00F72DD9">
          <w:rPr>
            <w:color w:val="000000"/>
            <w:bdr w:val="none" w:sz="0" w:space="0" w:color="auto" w:frame="1"/>
          </w:rPr>
          <w:fldChar w:fldCharType="end"/>
        </w:r>
      </w:del>
    </w:p>
    <w:p w14:paraId="1D63A8E0" w14:textId="0F397143" w:rsidR="00BA1511" w:rsidRPr="005334FE" w:rsidDel="00F72DD9" w:rsidRDefault="00BA1511" w:rsidP="00BA1511">
      <w:pPr>
        <w:pStyle w:val="NormalWeb"/>
        <w:spacing w:before="0" w:beforeAutospacing="0" w:after="0" w:afterAutospacing="0"/>
        <w:jc w:val="center"/>
        <w:rPr>
          <w:del w:id="493" w:author="Microsoft Office User" w:date="2023-01-26T16:09:00Z"/>
        </w:rPr>
      </w:pPr>
      <w:del w:id="494" w:author="Microsoft Office User" w:date="2023-01-26T16:09:00Z">
        <w:r w:rsidRPr="005334FE" w:rsidDel="00F72DD9">
          <w:rPr>
            <w:color w:val="000000"/>
            <w:bdr w:val="none" w:sz="0" w:space="0" w:color="auto" w:frame="1"/>
          </w:rPr>
          <w:fldChar w:fldCharType="begin"/>
        </w:r>
        <w:r w:rsidRPr="005334FE" w:rsidDel="00F72DD9">
          <w:rPr>
            <w:color w:val="000000"/>
            <w:bdr w:val="none" w:sz="0" w:space="0" w:color="auto" w:frame="1"/>
          </w:rPr>
          <w:delInstrText xml:space="preserve"> INCLUDEPICTURE "https://lh3.googleusercontent.com/ATWr7C-aznSOuC2vcvMwDU73FKawZzcVZVPiDPUowmHXXSDk1Pzp-4ij_Rk9wY-R9tvUaAKTcCcEPj5IXc8mmGKNOxvyXyv6b05Fq8XRZP0CAiyNvPJmrixut52EV4596Qn2ocfRJC0hzzdzDZefK8x5lnwrLJxt3uq3TzGP_qyi87EEwpE-9qF8vVAgVA" \* MERGEFORMATINET </w:delInstrText>
        </w:r>
        <w:r w:rsidRPr="005334FE" w:rsidDel="00F72DD9">
          <w:rPr>
            <w:color w:val="000000"/>
            <w:bdr w:val="none" w:sz="0" w:space="0" w:color="auto" w:frame="1"/>
          </w:rPr>
          <w:fldChar w:fldCharType="separate"/>
        </w:r>
        <w:r w:rsidR="00000000" w:rsidDel="00F72DD9">
          <w:rPr>
            <w:color w:val="000000"/>
            <w:bdr w:val="none" w:sz="0" w:space="0" w:color="auto" w:frame="1"/>
          </w:rPr>
          <w:fldChar w:fldCharType="begin"/>
        </w:r>
        <w:r w:rsidR="00000000" w:rsidDel="00F72DD9">
          <w:rPr>
            <w:color w:val="000000"/>
            <w:bdr w:val="none" w:sz="0" w:space="0" w:color="auto" w:frame="1"/>
          </w:rPr>
          <w:delInstrText xml:space="preserve"> INCLUDEPICTURE  "https://lh3.googleusercontent.com/ATWr7C-aznSOuC2vcvMwDU73FKawZzcVZVPiDPUowmHXXSDk1Pzp-4ij_Rk9wY-R9tvUaAKTcCcEPj5IXc8mmGKNOxvyXyv6b05Fq8XRZP0CAiyNvPJmrixut52EV4596Qn2ocfRJC0hzzdzDZefK8x5lnwrLJxt3uq3TzGP_qyi87EEwpE-9qF8vVAgVA" \* MERGEFORMATINET </w:delInstrText>
        </w:r>
        <w:r w:rsidR="00000000" w:rsidDel="00F72DD9">
          <w:rPr>
            <w:color w:val="000000"/>
            <w:bdr w:val="none" w:sz="0" w:space="0" w:color="auto" w:frame="1"/>
          </w:rPr>
          <w:fldChar w:fldCharType="separate"/>
        </w:r>
        <w:r w:rsidR="00D333F1">
          <w:rPr>
            <w:noProof/>
            <w:color w:val="000000"/>
            <w:bdr w:val="none" w:sz="0" w:space="0" w:color="auto" w:frame="1"/>
          </w:rPr>
          <w:pict w14:anchorId="3CFCB5E3">
            <v:shape id="_x0000_i1025" type="#_x0000_t75" alt="" style="width:491.2pt;height:150.95pt;mso-width-percent:0;mso-height-percent:0;mso-width-percent:0;mso-height-percent:0">
              <v:imagedata r:id="rId69" r:href="rId70"/>
            </v:shape>
          </w:pict>
        </w:r>
        <w:r w:rsidR="00000000" w:rsidDel="00F72DD9">
          <w:rPr>
            <w:color w:val="000000"/>
            <w:bdr w:val="none" w:sz="0" w:space="0" w:color="auto" w:frame="1"/>
          </w:rPr>
          <w:fldChar w:fldCharType="end"/>
        </w:r>
        <w:r w:rsidRPr="005334FE" w:rsidDel="00F72DD9">
          <w:rPr>
            <w:color w:val="000000"/>
            <w:bdr w:val="none" w:sz="0" w:space="0" w:color="auto" w:frame="1"/>
          </w:rPr>
          <w:fldChar w:fldCharType="end"/>
        </w:r>
      </w:del>
    </w:p>
    <w:p w14:paraId="13524AE8" w14:textId="29BADDA0" w:rsidR="00BA1511" w:rsidRPr="005334FE" w:rsidDel="00F72DD9" w:rsidRDefault="00BA1511" w:rsidP="00BA1511">
      <w:pPr>
        <w:rPr>
          <w:del w:id="495" w:author="Microsoft Office User" w:date="2023-01-26T16:09:00Z"/>
        </w:rPr>
      </w:pPr>
    </w:p>
    <w:p w14:paraId="4A2F18F3" w14:textId="77777777" w:rsidR="00F72DD9" w:rsidRDefault="00F72DD9" w:rsidP="00BA1511">
      <w:pPr>
        <w:pStyle w:val="NormalWeb"/>
        <w:spacing w:before="0" w:beforeAutospacing="0" w:after="0" w:afterAutospacing="0"/>
        <w:jc w:val="both"/>
        <w:rPr>
          <w:ins w:id="496" w:author="Microsoft Office User" w:date="2023-01-26T16:30:00Z"/>
          <w:color w:val="000000"/>
        </w:rPr>
      </w:pPr>
    </w:p>
    <w:p w14:paraId="57105C3B" w14:textId="11CEEB8C" w:rsidR="00BA1511" w:rsidRPr="005334FE" w:rsidRDefault="00BA1511" w:rsidP="00BA1511">
      <w:pPr>
        <w:pStyle w:val="NormalWeb"/>
        <w:spacing w:before="0" w:beforeAutospacing="0" w:after="0" w:afterAutospacing="0"/>
        <w:jc w:val="both"/>
      </w:pPr>
      <w:r w:rsidRPr="005334FE">
        <w:rPr>
          <w:color w:val="000000"/>
        </w:rPr>
        <w:t>Таблицы со значимыми каналами:</w:t>
      </w:r>
    </w:p>
    <w:p w14:paraId="29AF14E2" w14:textId="77777777" w:rsidR="00BA1511" w:rsidRPr="005334FE" w:rsidRDefault="00000000" w:rsidP="00BA1511">
      <w:pPr>
        <w:pStyle w:val="NormalWeb"/>
        <w:spacing w:before="0" w:beforeAutospacing="0" w:after="0" w:afterAutospacing="0"/>
        <w:jc w:val="both"/>
      </w:pPr>
      <w:hyperlink r:id="rId71" w:history="1">
        <w:r w:rsidR="00BA1511" w:rsidRPr="005334FE">
          <w:rPr>
            <w:rStyle w:val="Hyperlink"/>
            <w:color w:val="1155CC"/>
          </w:rPr>
          <w:t>https://drive.google.com/drive/folders/1YXL1rRJvJslXW8CoilG1xrP-A4MaxJQF?usp=sharing</w:t>
        </w:r>
      </w:hyperlink>
      <w:r w:rsidR="00BA1511" w:rsidRPr="005334FE">
        <w:rPr>
          <w:color w:val="000000"/>
        </w:rPr>
        <w:t> </w:t>
      </w:r>
    </w:p>
    <w:p w14:paraId="3CC0E696" w14:textId="247920AB" w:rsidR="00BA1511" w:rsidRDefault="00BA1511" w:rsidP="00BA1511">
      <w:pPr>
        <w:spacing w:after="240"/>
        <w:rPr>
          <w:ins w:id="497" w:author="Microsoft Office User" w:date="2023-01-26T16:35:00Z"/>
        </w:rPr>
      </w:pPr>
    </w:p>
    <w:p w14:paraId="55E70A73" w14:textId="38B686E6" w:rsidR="00F72DD9" w:rsidRDefault="00F72DD9" w:rsidP="00BA1511">
      <w:pPr>
        <w:spacing w:after="240"/>
        <w:rPr>
          <w:ins w:id="498" w:author="Microsoft Office User" w:date="2023-01-26T16:35:00Z"/>
        </w:rPr>
      </w:pPr>
    </w:p>
    <w:p w14:paraId="4D620769" w14:textId="1ED2EAD1" w:rsidR="00F72DD9" w:rsidRDefault="00F72DD9" w:rsidP="00BA1511">
      <w:pPr>
        <w:spacing w:after="240"/>
        <w:rPr>
          <w:ins w:id="499" w:author="Microsoft Office User" w:date="2023-01-26T16:45:00Z"/>
          <w:b/>
          <w:bCs/>
          <w:color w:val="000000"/>
        </w:rPr>
      </w:pPr>
      <w:ins w:id="500" w:author="Microsoft Office User" w:date="2023-01-26T16:35:00Z">
        <w:r w:rsidRPr="00F72DD9">
          <w:rPr>
            <w:b/>
            <w:bCs/>
            <w:color w:val="000000"/>
            <w:rPrChange w:id="501" w:author="Microsoft Office User" w:date="2023-01-26T16:44:00Z">
              <w:rPr>
                <w:color w:val="000000"/>
              </w:rPr>
            </w:rPrChange>
          </w:rPr>
          <w:t>Результаты оценки воспроизводимости уровней з</w:t>
        </w:r>
        <w:r w:rsidRPr="00F72DD9">
          <w:rPr>
            <w:b/>
            <w:bCs/>
            <w:color w:val="000000"/>
            <w:rPrChange w:id="502" w:author="Microsoft Office User" w:date="2023-01-26T16:44:00Z">
              <w:rPr>
                <w:color w:val="000000"/>
              </w:rPr>
            </w:rPrChange>
          </w:rPr>
          <w:t>начимости</w:t>
        </w:r>
      </w:ins>
    </w:p>
    <w:p w14:paraId="1C870B27" w14:textId="6A278827" w:rsidR="00F72DD9" w:rsidRDefault="00F72DD9" w:rsidP="00F72DD9">
      <w:pPr>
        <w:spacing w:after="240"/>
        <w:jc w:val="both"/>
        <w:rPr>
          <w:ins w:id="503" w:author="Microsoft Office User" w:date="2023-01-26T16:49:00Z"/>
          <w:color w:val="000000"/>
        </w:rPr>
        <w:pPrChange w:id="504" w:author="Microsoft Office User" w:date="2023-01-26T16:51:00Z">
          <w:pPr>
            <w:spacing w:after="240"/>
          </w:pPr>
        </w:pPrChange>
      </w:pPr>
      <w:ins w:id="505" w:author="Microsoft Office User" w:date="2023-01-26T16:45:00Z">
        <w:r w:rsidRPr="00F72DD9">
          <w:rPr>
            <w:color w:val="000000"/>
            <w:rPrChange w:id="506" w:author="Microsoft Office User" w:date="2023-01-26T16:45:00Z">
              <w:rPr>
                <w:b/>
                <w:bCs/>
                <w:color w:val="000000"/>
              </w:rPr>
            </w:rPrChange>
          </w:rPr>
          <w:t xml:space="preserve">Для </w:t>
        </w:r>
        <w:r>
          <w:rPr>
            <w:color w:val="000000"/>
          </w:rPr>
          <w:t xml:space="preserve">каждого ритма результаты были получены согласно процедуре описанной в части методы. </w:t>
        </w:r>
      </w:ins>
      <w:ins w:id="507" w:author="Microsoft Office User" w:date="2023-01-26T16:48:00Z">
        <w:r>
          <w:rPr>
            <w:color w:val="000000"/>
          </w:rPr>
          <w:t xml:space="preserve">Оказалось, что </w:t>
        </w:r>
        <w:proofErr w:type="gramStart"/>
        <w:r>
          <w:rPr>
            <w:color w:val="000000"/>
          </w:rPr>
          <w:t>для  самых</w:t>
        </w:r>
        <w:proofErr w:type="gramEnd"/>
        <w:r>
          <w:rPr>
            <w:color w:val="000000"/>
          </w:rPr>
          <w:t xml:space="preserve"> устойчивых паттернов, особенно в альфа диапазоне, данный эффект действительно </w:t>
        </w:r>
      </w:ins>
      <w:ins w:id="508" w:author="Microsoft Office User" w:date="2023-01-26T16:49:00Z">
        <w:r>
          <w:rPr>
            <w:color w:val="000000"/>
          </w:rPr>
          <w:t xml:space="preserve">воспроизводится, однако для более слабых эффектов картина может разнится </w:t>
        </w:r>
      </w:ins>
      <w:ins w:id="509" w:author="Microsoft Office User" w:date="2023-01-26T16:50:00Z">
        <w:r>
          <w:rPr>
            <w:color w:val="000000"/>
          </w:rPr>
          <w:t>существенно</w:t>
        </w:r>
      </w:ins>
      <w:ins w:id="510" w:author="Microsoft Office User" w:date="2023-01-26T16:49:00Z">
        <w:r>
          <w:rPr>
            <w:color w:val="000000"/>
          </w:rPr>
          <w:t>.</w:t>
        </w:r>
      </w:ins>
      <w:ins w:id="511" w:author="Microsoft Office User" w:date="2023-01-26T16:50:00Z">
        <w:r>
          <w:rPr>
            <w:color w:val="000000"/>
          </w:rPr>
          <w:t xml:space="preserve"> На Рис 4.7 показаны распределения значимости для различных размеров </w:t>
        </w:r>
        <w:proofErr w:type="spellStart"/>
        <w:r>
          <w:rPr>
            <w:color w:val="000000"/>
          </w:rPr>
          <w:t>подвыборок</w:t>
        </w:r>
        <w:proofErr w:type="spellEnd"/>
        <w:r>
          <w:rPr>
            <w:color w:val="000000"/>
          </w:rPr>
          <w:t xml:space="preserve"> и разных </w:t>
        </w:r>
      </w:ins>
      <w:ins w:id="512" w:author="Microsoft Office User" w:date="2023-01-26T16:51:00Z">
        <w:r>
          <w:rPr>
            <w:color w:val="000000"/>
          </w:rPr>
          <w:t xml:space="preserve">диапазонов. Каналы упорядочены в соответствии с убыванием значимости в первой зафиксированной </w:t>
        </w:r>
        <w:proofErr w:type="spellStart"/>
        <w:r>
          <w:rPr>
            <w:color w:val="000000"/>
          </w:rPr>
          <w:t>подвыборке</w:t>
        </w:r>
        <w:proofErr w:type="spellEnd"/>
        <w:r>
          <w:rPr>
            <w:color w:val="000000"/>
          </w:rPr>
          <w:t>.</w:t>
        </w:r>
      </w:ins>
    </w:p>
    <w:p w14:paraId="41A03EEF" w14:textId="5AB7453C" w:rsidR="00F72DD9" w:rsidRDefault="00F72DD9" w:rsidP="00BA1511">
      <w:pPr>
        <w:spacing w:after="240"/>
        <w:rPr>
          <w:ins w:id="513" w:author="Microsoft Office User" w:date="2023-01-26T16:49:00Z"/>
          <w:color w:val="000000"/>
        </w:rPr>
      </w:pPr>
    </w:p>
    <w:p w14:paraId="69D222A8" w14:textId="77777777" w:rsidR="00F72DD9" w:rsidRDefault="00F72DD9" w:rsidP="00F72DD9">
      <w:pPr>
        <w:rPr>
          <w:ins w:id="514" w:author="Microsoft Office User" w:date="2023-01-26T16:49:00Z"/>
        </w:rPr>
      </w:pPr>
      <w:ins w:id="515" w:author="Microsoft Office User" w:date="2023-01-26T16:49:00Z">
        <w:r>
          <w:rPr>
            <w:noProof/>
          </w:rPr>
          <w:drawing>
            <wp:inline distT="114300" distB="114300" distL="114300" distR="114300" wp14:anchorId="53F03546" wp14:editId="41389D37">
              <wp:extent cx="5731200" cy="2362200"/>
              <wp:effectExtent l="0" t="0" r="0" b="0"/>
              <wp:docPr id="4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2"/>
                      <a:srcRect/>
                      <a:stretch>
                        <a:fillRect/>
                      </a:stretch>
                    </pic:blipFill>
                    <pic:spPr>
                      <a:xfrm>
                        <a:off x="0" y="0"/>
                        <a:ext cx="5731200" cy="2362200"/>
                      </a:xfrm>
                      <a:prstGeom prst="rect">
                        <a:avLst/>
                      </a:prstGeom>
                      <a:ln/>
                    </pic:spPr>
                  </pic:pic>
                </a:graphicData>
              </a:graphic>
            </wp:inline>
          </w:drawing>
        </w:r>
      </w:ins>
    </w:p>
    <w:p w14:paraId="3D887D58" w14:textId="77777777" w:rsidR="00F72DD9" w:rsidRDefault="00F72DD9" w:rsidP="00F72DD9">
      <w:pPr>
        <w:rPr>
          <w:ins w:id="516" w:author="Microsoft Office User" w:date="2023-01-26T16:49:00Z"/>
        </w:rPr>
      </w:pPr>
      <w:ins w:id="517" w:author="Microsoft Office User" w:date="2023-01-26T16:49:00Z">
        <w:r>
          <w:rPr>
            <w:noProof/>
          </w:rPr>
          <w:drawing>
            <wp:inline distT="114300" distB="114300" distL="114300" distR="114300" wp14:anchorId="33F41834" wp14:editId="365158D6">
              <wp:extent cx="5731200" cy="2336800"/>
              <wp:effectExtent l="0" t="0" r="0" b="0"/>
              <wp:docPr id="5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3"/>
                      <a:srcRect/>
                      <a:stretch>
                        <a:fillRect/>
                      </a:stretch>
                    </pic:blipFill>
                    <pic:spPr>
                      <a:xfrm>
                        <a:off x="0" y="0"/>
                        <a:ext cx="5731200" cy="2336800"/>
                      </a:xfrm>
                      <a:prstGeom prst="rect">
                        <a:avLst/>
                      </a:prstGeom>
                      <a:ln/>
                    </pic:spPr>
                  </pic:pic>
                </a:graphicData>
              </a:graphic>
            </wp:inline>
          </w:drawing>
        </w:r>
      </w:ins>
    </w:p>
    <w:p w14:paraId="383D6B8A" w14:textId="77777777" w:rsidR="00F72DD9" w:rsidRDefault="00F72DD9" w:rsidP="00F72DD9">
      <w:pPr>
        <w:rPr>
          <w:ins w:id="518" w:author="Microsoft Office User" w:date="2023-01-26T16:49:00Z"/>
        </w:rPr>
      </w:pPr>
      <w:ins w:id="519" w:author="Microsoft Office User" w:date="2023-01-26T16:49:00Z">
        <w:r>
          <w:rPr>
            <w:noProof/>
          </w:rPr>
          <w:lastRenderedPageBreak/>
          <w:drawing>
            <wp:inline distT="114300" distB="114300" distL="114300" distR="114300" wp14:anchorId="69C9CA54" wp14:editId="7D63E861">
              <wp:extent cx="5731200" cy="2336800"/>
              <wp:effectExtent l="0" t="0" r="0" b="0"/>
              <wp:docPr id="5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3"/>
                      <a:srcRect/>
                      <a:stretch>
                        <a:fillRect/>
                      </a:stretch>
                    </pic:blipFill>
                    <pic:spPr>
                      <a:xfrm>
                        <a:off x="0" y="0"/>
                        <a:ext cx="5731200" cy="2336800"/>
                      </a:xfrm>
                      <a:prstGeom prst="rect">
                        <a:avLst/>
                      </a:prstGeom>
                      <a:ln/>
                    </pic:spPr>
                  </pic:pic>
                </a:graphicData>
              </a:graphic>
            </wp:inline>
          </w:drawing>
        </w:r>
      </w:ins>
    </w:p>
    <w:p w14:paraId="27536D6B" w14:textId="77777777" w:rsidR="00F72DD9" w:rsidRDefault="00F72DD9" w:rsidP="00F72DD9">
      <w:pPr>
        <w:rPr>
          <w:ins w:id="520" w:author="Microsoft Office User" w:date="2023-01-26T16:49:00Z"/>
        </w:rPr>
      </w:pPr>
      <w:ins w:id="521" w:author="Microsoft Office User" w:date="2023-01-26T16:49:00Z">
        <w:r>
          <w:rPr>
            <w:noProof/>
          </w:rPr>
          <w:drawing>
            <wp:inline distT="114300" distB="114300" distL="114300" distR="114300" wp14:anchorId="7CD6D8B5" wp14:editId="5944812D">
              <wp:extent cx="5731200" cy="2336800"/>
              <wp:effectExtent l="0" t="0" r="0" b="0"/>
              <wp:docPr id="5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4"/>
                      <a:srcRect/>
                      <a:stretch>
                        <a:fillRect/>
                      </a:stretch>
                    </pic:blipFill>
                    <pic:spPr>
                      <a:xfrm>
                        <a:off x="0" y="0"/>
                        <a:ext cx="5731200" cy="2336800"/>
                      </a:xfrm>
                      <a:prstGeom prst="rect">
                        <a:avLst/>
                      </a:prstGeom>
                      <a:ln/>
                    </pic:spPr>
                  </pic:pic>
                </a:graphicData>
              </a:graphic>
            </wp:inline>
          </w:drawing>
        </w:r>
      </w:ins>
    </w:p>
    <w:p w14:paraId="46996502" w14:textId="77777777" w:rsidR="00F72DD9" w:rsidRDefault="00F72DD9" w:rsidP="00F72DD9">
      <w:pPr>
        <w:rPr>
          <w:ins w:id="522" w:author="Microsoft Office User" w:date="2023-01-26T16:49:00Z"/>
        </w:rPr>
      </w:pPr>
      <w:ins w:id="523" w:author="Microsoft Office User" w:date="2023-01-26T16:49:00Z">
        <w:r>
          <w:rPr>
            <w:noProof/>
          </w:rPr>
          <w:drawing>
            <wp:inline distT="114300" distB="114300" distL="114300" distR="114300" wp14:anchorId="341C8B11" wp14:editId="460FDE59">
              <wp:extent cx="5731200" cy="2336800"/>
              <wp:effectExtent l="0" t="0" r="0" b="0"/>
              <wp:docPr id="5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5"/>
                      <a:srcRect/>
                      <a:stretch>
                        <a:fillRect/>
                      </a:stretch>
                    </pic:blipFill>
                    <pic:spPr>
                      <a:xfrm>
                        <a:off x="0" y="0"/>
                        <a:ext cx="5731200" cy="2336800"/>
                      </a:xfrm>
                      <a:prstGeom prst="rect">
                        <a:avLst/>
                      </a:prstGeom>
                      <a:ln/>
                    </pic:spPr>
                  </pic:pic>
                </a:graphicData>
              </a:graphic>
            </wp:inline>
          </w:drawing>
        </w:r>
      </w:ins>
    </w:p>
    <w:p w14:paraId="05C4CDFB" w14:textId="77777777" w:rsidR="00F72DD9" w:rsidRDefault="00F72DD9" w:rsidP="00F72DD9">
      <w:pPr>
        <w:rPr>
          <w:ins w:id="524" w:author="Microsoft Office User" w:date="2023-01-26T16:49:00Z"/>
        </w:rPr>
      </w:pPr>
      <w:ins w:id="525" w:author="Microsoft Office User" w:date="2023-01-26T16:49:00Z">
        <w:r>
          <w:rPr>
            <w:noProof/>
          </w:rPr>
          <w:lastRenderedPageBreak/>
          <w:drawing>
            <wp:inline distT="114300" distB="114300" distL="114300" distR="114300" wp14:anchorId="69D1C7A2" wp14:editId="2FE480BF">
              <wp:extent cx="5731200" cy="2336800"/>
              <wp:effectExtent l="0" t="0" r="0" b="0"/>
              <wp:docPr id="5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6"/>
                      <a:srcRect/>
                      <a:stretch>
                        <a:fillRect/>
                      </a:stretch>
                    </pic:blipFill>
                    <pic:spPr>
                      <a:xfrm>
                        <a:off x="0" y="0"/>
                        <a:ext cx="5731200" cy="2336800"/>
                      </a:xfrm>
                      <a:prstGeom prst="rect">
                        <a:avLst/>
                      </a:prstGeom>
                      <a:ln/>
                    </pic:spPr>
                  </pic:pic>
                </a:graphicData>
              </a:graphic>
            </wp:inline>
          </w:drawing>
        </w:r>
      </w:ins>
    </w:p>
    <w:p w14:paraId="6A1EB7E6" w14:textId="77777777" w:rsidR="00F72DD9" w:rsidRDefault="00F72DD9" w:rsidP="00F72DD9">
      <w:pPr>
        <w:rPr>
          <w:ins w:id="526" w:author="Microsoft Office User" w:date="2023-01-26T16:49:00Z"/>
        </w:rPr>
      </w:pPr>
      <w:ins w:id="527" w:author="Microsoft Office User" w:date="2023-01-26T16:49:00Z">
        <w:r>
          <w:rPr>
            <w:noProof/>
          </w:rPr>
          <w:drawing>
            <wp:inline distT="114300" distB="114300" distL="114300" distR="114300" wp14:anchorId="6C2BF2A1" wp14:editId="6D08031F">
              <wp:extent cx="5731200" cy="2362200"/>
              <wp:effectExtent l="0" t="0" r="0" b="0"/>
              <wp:docPr id="5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7"/>
                      <a:srcRect/>
                      <a:stretch>
                        <a:fillRect/>
                      </a:stretch>
                    </pic:blipFill>
                    <pic:spPr>
                      <a:xfrm>
                        <a:off x="0" y="0"/>
                        <a:ext cx="5731200" cy="2362200"/>
                      </a:xfrm>
                      <a:prstGeom prst="rect">
                        <a:avLst/>
                      </a:prstGeom>
                      <a:ln/>
                    </pic:spPr>
                  </pic:pic>
                </a:graphicData>
              </a:graphic>
            </wp:inline>
          </w:drawing>
        </w:r>
      </w:ins>
    </w:p>
    <w:p w14:paraId="3781E8B8" w14:textId="77777777" w:rsidR="00F72DD9" w:rsidRDefault="00F72DD9" w:rsidP="00F72DD9">
      <w:pPr>
        <w:rPr>
          <w:ins w:id="528" w:author="Microsoft Office User" w:date="2023-01-26T16:49:00Z"/>
        </w:rPr>
      </w:pPr>
      <w:ins w:id="529" w:author="Microsoft Office User" w:date="2023-01-26T16:49:00Z">
        <w:r>
          <w:rPr>
            <w:noProof/>
          </w:rPr>
          <w:drawing>
            <wp:inline distT="114300" distB="114300" distL="114300" distR="114300" wp14:anchorId="676CA72F" wp14:editId="4E5697B5">
              <wp:extent cx="5731200" cy="2362200"/>
              <wp:effectExtent l="0" t="0" r="0" b="0"/>
              <wp:docPr id="5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8"/>
                      <a:srcRect/>
                      <a:stretch>
                        <a:fillRect/>
                      </a:stretch>
                    </pic:blipFill>
                    <pic:spPr>
                      <a:xfrm>
                        <a:off x="0" y="0"/>
                        <a:ext cx="5731200" cy="2362200"/>
                      </a:xfrm>
                      <a:prstGeom prst="rect">
                        <a:avLst/>
                      </a:prstGeom>
                      <a:ln/>
                    </pic:spPr>
                  </pic:pic>
                </a:graphicData>
              </a:graphic>
            </wp:inline>
          </w:drawing>
        </w:r>
      </w:ins>
    </w:p>
    <w:p w14:paraId="0DC99F7B" w14:textId="77777777" w:rsidR="00F72DD9" w:rsidRDefault="00F72DD9" w:rsidP="00F72DD9">
      <w:pPr>
        <w:rPr>
          <w:ins w:id="530" w:author="Microsoft Office User" w:date="2023-01-26T16:49:00Z"/>
        </w:rPr>
      </w:pPr>
    </w:p>
    <w:p w14:paraId="0AF7F3D9" w14:textId="77777777" w:rsidR="00F72DD9" w:rsidRDefault="00F72DD9" w:rsidP="00F72DD9">
      <w:pPr>
        <w:rPr>
          <w:ins w:id="531" w:author="Microsoft Office User" w:date="2023-01-26T16:49:00Z"/>
        </w:rPr>
      </w:pPr>
    </w:p>
    <w:p w14:paraId="65528E37" w14:textId="77777777" w:rsidR="00F72DD9" w:rsidRDefault="00F72DD9" w:rsidP="00F72DD9">
      <w:pPr>
        <w:rPr>
          <w:ins w:id="532" w:author="Microsoft Office User" w:date="2023-01-26T16:49:00Z"/>
        </w:rPr>
      </w:pPr>
    </w:p>
    <w:p w14:paraId="2B26D1A3" w14:textId="77777777" w:rsidR="00F72DD9" w:rsidRDefault="00F72DD9" w:rsidP="00F72DD9">
      <w:pPr>
        <w:rPr>
          <w:ins w:id="533" w:author="Microsoft Office User" w:date="2023-01-26T16:49:00Z"/>
        </w:rPr>
      </w:pPr>
    </w:p>
    <w:p w14:paraId="0B452526" w14:textId="77777777" w:rsidR="00F72DD9" w:rsidRDefault="00F72DD9" w:rsidP="00F72DD9">
      <w:pPr>
        <w:rPr>
          <w:ins w:id="534" w:author="Microsoft Office User" w:date="2023-01-26T16:49:00Z"/>
        </w:rPr>
      </w:pPr>
      <w:ins w:id="535" w:author="Microsoft Office User" w:date="2023-01-26T16:49:00Z">
        <w:r>
          <w:rPr>
            <w:noProof/>
          </w:rPr>
          <w:lastRenderedPageBreak/>
          <w:drawing>
            <wp:inline distT="114300" distB="114300" distL="114300" distR="114300" wp14:anchorId="6B06C83A" wp14:editId="7E3C523A">
              <wp:extent cx="5731200" cy="2336800"/>
              <wp:effectExtent l="0" t="0" r="0" b="0"/>
              <wp:docPr id="5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9"/>
                      <a:srcRect/>
                      <a:stretch>
                        <a:fillRect/>
                      </a:stretch>
                    </pic:blipFill>
                    <pic:spPr>
                      <a:xfrm>
                        <a:off x="0" y="0"/>
                        <a:ext cx="5731200" cy="2336800"/>
                      </a:xfrm>
                      <a:prstGeom prst="rect">
                        <a:avLst/>
                      </a:prstGeom>
                      <a:ln/>
                    </pic:spPr>
                  </pic:pic>
                </a:graphicData>
              </a:graphic>
            </wp:inline>
          </w:drawing>
        </w:r>
      </w:ins>
    </w:p>
    <w:p w14:paraId="76AEC87E" w14:textId="77777777" w:rsidR="00F72DD9" w:rsidRDefault="00F72DD9" w:rsidP="00F72DD9">
      <w:pPr>
        <w:rPr>
          <w:ins w:id="536" w:author="Microsoft Office User" w:date="2023-01-26T16:49:00Z"/>
        </w:rPr>
      </w:pPr>
    </w:p>
    <w:p w14:paraId="2A4E71A0" w14:textId="77777777" w:rsidR="00F72DD9" w:rsidRDefault="00F72DD9" w:rsidP="00F72DD9">
      <w:pPr>
        <w:rPr>
          <w:ins w:id="537" w:author="Microsoft Office User" w:date="2023-01-26T16:49:00Z"/>
        </w:rPr>
      </w:pPr>
      <w:ins w:id="538" w:author="Microsoft Office User" w:date="2023-01-26T16:49:00Z">
        <w:r>
          <w:rPr>
            <w:noProof/>
          </w:rPr>
          <w:drawing>
            <wp:inline distT="114300" distB="114300" distL="114300" distR="114300" wp14:anchorId="6B2B7055" wp14:editId="7C81510E">
              <wp:extent cx="5731200" cy="2336800"/>
              <wp:effectExtent l="0" t="0" r="0" b="0"/>
              <wp:docPr id="5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0"/>
                      <a:srcRect/>
                      <a:stretch>
                        <a:fillRect/>
                      </a:stretch>
                    </pic:blipFill>
                    <pic:spPr>
                      <a:xfrm>
                        <a:off x="0" y="0"/>
                        <a:ext cx="5731200" cy="2336800"/>
                      </a:xfrm>
                      <a:prstGeom prst="rect">
                        <a:avLst/>
                      </a:prstGeom>
                      <a:ln/>
                    </pic:spPr>
                  </pic:pic>
                </a:graphicData>
              </a:graphic>
            </wp:inline>
          </w:drawing>
        </w:r>
      </w:ins>
    </w:p>
    <w:p w14:paraId="1E69D7AD" w14:textId="7AC36A53" w:rsidR="00F72DD9" w:rsidRDefault="00F72DD9" w:rsidP="00F72DD9">
      <w:pPr>
        <w:rPr>
          <w:ins w:id="539" w:author="Microsoft Office User" w:date="2023-01-26T16:52:00Z"/>
        </w:rPr>
      </w:pPr>
      <w:ins w:id="540" w:author="Microsoft Office User" w:date="2023-01-26T16:49:00Z">
        <w:r>
          <w:rPr>
            <w:noProof/>
          </w:rPr>
          <w:drawing>
            <wp:inline distT="114300" distB="114300" distL="114300" distR="114300" wp14:anchorId="080F80BF" wp14:editId="55CAE033">
              <wp:extent cx="5731200" cy="2336800"/>
              <wp:effectExtent l="0" t="0" r="0" b="0"/>
              <wp:docPr id="5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1"/>
                      <a:srcRect/>
                      <a:stretch>
                        <a:fillRect/>
                      </a:stretch>
                    </pic:blipFill>
                    <pic:spPr>
                      <a:xfrm>
                        <a:off x="0" y="0"/>
                        <a:ext cx="5731200" cy="2336800"/>
                      </a:xfrm>
                      <a:prstGeom prst="rect">
                        <a:avLst/>
                      </a:prstGeom>
                      <a:ln/>
                    </pic:spPr>
                  </pic:pic>
                </a:graphicData>
              </a:graphic>
            </wp:inline>
          </w:drawing>
        </w:r>
      </w:ins>
    </w:p>
    <w:p w14:paraId="35D2F115" w14:textId="3F532B7C" w:rsidR="00F72DD9" w:rsidRDefault="00F72DD9" w:rsidP="00F72DD9">
      <w:pPr>
        <w:rPr>
          <w:ins w:id="541" w:author="Microsoft Office User" w:date="2023-01-26T16:52:00Z"/>
        </w:rPr>
      </w:pPr>
    </w:p>
    <w:p w14:paraId="74B814ED" w14:textId="77777777" w:rsidR="00F72DD9" w:rsidRDefault="00F72DD9" w:rsidP="00F72DD9">
      <w:pPr>
        <w:rPr>
          <w:ins w:id="542" w:author="Microsoft Office User" w:date="2023-01-26T16:49:00Z"/>
        </w:rPr>
      </w:pPr>
    </w:p>
    <w:p w14:paraId="5D83C570" w14:textId="77777777" w:rsidR="00F72DD9" w:rsidRDefault="00F72DD9" w:rsidP="00F72DD9">
      <w:pPr>
        <w:rPr>
          <w:ins w:id="543" w:author="Microsoft Office User" w:date="2023-01-26T16:49:00Z"/>
        </w:rPr>
      </w:pPr>
      <w:ins w:id="544" w:author="Microsoft Office User" w:date="2023-01-26T16:49:00Z">
        <w:r>
          <w:rPr>
            <w:noProof/>
          </w:rPr>
          <w:lastRenderedPageBreak/>
          <w:drawing>
            <wp:inline distT="114300" distB="114300" distL="114300" distR="114300" wp14:anchorId="6307E2EF" wp14:editId="4099E5EF">
              <wp:extent cx="5731200" cy="2324100"/>
              <wp:effectExtent l="0" t="0" r="0" b="0"/>
              <wp:docPr id="6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2"/>
                      <a:srcRect/>
                      <a:stretch>
                        <a:fillRect/>
                      </a:stretch>
                    </pic:blipFill>
                    <pic:spPr>
                      <a:xfrm>
                        <a:off x="0" y="0"/>
                        <a:ext cx="5731200" cy="2324100"/>
                      </a:xfrm>
                      <a:prstGeom prst="rect">
                        <a:avLst/>
                      </a:prstGeom>
                      <a:ln/>
                    </pic:spPr>
                  </pic:pic>
                </a:graphicData>
              </a:graphic>
            </wp:inline>
          </w:drawing>
        </w:r>
      </w:ins>
    </w:p>
    <w:p w14:paraId="233A3F5E" w14:textId="77777777" w:rsidR="00F72DD9" w:rsidRDefault="00F72DD9" w:rsidP="00F72DD9">
      <w:pPr>
        <w:rPr>
          <w:ins w:id="545" w:author="Microsoft Office User" w:date="2023-01-26T16:49:00Z"/>
        </w:rPr>
      </w:pPr>
      <w:ins w:id="546" w:author="Microsoft Office User" w:date="2023-01-26T16:49:00Z">
        <w:r>
          <w:rPr>
            <w:noProof/>
          </w:rPr>
          <w:drawing>
            <wp:inline distT="114300" distB="114300" distL="114300" distR="114300" wp14:anchorId="6B16C602" wp14:editId="63B71FCE">
              <wp:extent cx="5731200" cy="2311400"/>
              <wp:effectExtent l="0" t="0" r="0" b="0"/>
              <wp:docPr id="6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3"/>
                      <a:srcRect/>
                      <a:stretch>
                        <a:fillRect/>
                      </a:stretch>
                    </pic:blipFill>
                    <pic:spPr>
                      <a:xfrm>
                        <a:off x="0" y="0"/>
                        <a:ext cx="5731200" cy="2311400"/>
                      </a:xfrm>
                      <a:prstGeom prst="rect">
                        <a:avLst/>
                      </a:prstGeom>
                      <a:ln/>
                    </pic:spPr>
                  </pic:pic>
                </a:graphicData>
              </a:graphic>
            </wp:inline>
          </w:drawing>
        </w:r>
      </w:ins>
    </w:p>
    <w:p w14:paraId="0C9DBF49" w14:textId="77777777" w:rsidR="00F72DD9" w:rsidRDefault="00F72DD9" w:rsidP="00F72DD9">
      <w:pPr>
        <w:rPr>
          <w:ins w:id="547" w:author="Microsoft Office User" w:date="2023-01-26T16:49:00Z"/>
        </w:rPr>
      </w:pPr>
      <w:ins w:id="548" w:author="Microsoft Office User" w:date="2023-01-26T16:49:00Z">
        <w:r>
          <w:rPr>
            <w:noProof/>
          </w:rPr>
          <w:drawing>
            <wp:inline distT="114300" distB="114300" distL="114300" distR="114300" wp14:anchorId="034BFD07" wp14:editId="1536AB32">
              <wp:extent cx="5731200" cy="2362200"/>
              <wp:effectExtent l="0" t="0" r="0" b="0"/>
              <wp:docPr id="6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4"/>
                      <a:srcRect/>
                      <a:stretch>
                        <a:fillRect/>
                      </a:stretch>
                    </pic:blipFill>
                    <pic:spPr>
                      <a:xfrm>
                        <a:off x="0" y="0"/>
                        <a:ext cx="5731200" cy="2362200"/>
                      </a:xfrm>
                      <a:prstGeom prst="rect">
                        <a:avLst/>
                      </a:prstGeom>
                      <a:ln/>
                    </pic:spPr>
                  </pic:pic>
                </a:graphicData>
              </a:graphic>
            </wp:inline>
          </w:drawing>
        </w:r>
      </w:ins>
    </w:p>
    <w:p w14:paraId="1AC00799" w14:textId="2E0DD149" w:rsidR="00F72DD9" w:rsidRDefault="00F72DD9" w:rsidP="00F72DD9">
      <w:pPr>
        <w:rPr>
          <w:ins w:id="549" w:author="Microsoft Office User" w:date="2023-01-26T16:52:00Z"/>
        </w:rPr>
      </w:pPr>
      <w:ins w:id="550" w:author="Microsoft Office User" w:date="2023-01-26T16:49:00Z">
        <w:r>
          <w:rPr>
            <w:noProof/>
          </w:rPr>
          <w:lastRenderedPageBreak/>
          <w:drawing>
            <wp:inline distT="114300" distB="114300" distL="114300" distR="114300" wp14:anchorId="6D5252BD" wp14:editId="0A3D08A3">
              <wp:extent cx="5731200" cy="2362200"/>
              <wp:effectExtent l="0" t="0" r="0" b="0"/>
              <wp:docPr id="6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5"/>
                      <a:srcRect/>
                      <a:stretch>
                        <a:fillRect/>
                      </a:stretch>
                    </pic:blipFill>
                    <pic:spPr>
                      <a:xfrm>
                        <a:off x="0" y="0"/>
                        <a:ext cx="5731200" cy="2362200"/>
                      </a:xfrm>
                      <a:prstGeom prst="rect">
                        <a:avLst/>
                      </a:prstGeom>
                      <a:ln/>
                    </pic:spPr>
                  </pic:pic>
                </a:graphicData>
              </a:graphic>
            </wp:inline>
          </w:drawing>
        </w:r>
      </w:ins>
    </w:p>
    <w:p w14:paraId="63229E7B" w14:textId="4226C108" w:rsidR="00F72DD9" w:rsidRDefault="00F72DD9" w:rsidP="00F72DD9">
      <w:pPr>
        <w:rPr>
          <w:ins w:id="551" w:author="Microsoft Office User" w:date="2023-01-26T16:52:00Z"/>
        </w:rPr>
      </w:pPr>
    </w:p>
    <w:p w14:paraId="63C81C68" w14:textId="0B53B806" w:rsidR="00F72DD9" w:rsidRDefault="00F72DD9" w:rsidP="00F72DD9">
      <w:pPr>
        <w:rPr>
          <w:ins w:id="552" w:author="Microsoft Office User" w:date="2023-01-26T16:49:00Z"/>
        </w:rPr>
      </w:pPr>
      <w:ins w:id="553" w:author="Microsoft Office User" w:date="2023-01-26T16:52:00Z">
        <w:r>
          <w:t xml:space="preserve">Рис </w:t>
        </w:r>
        <w:proofErr w:type="gramStart"/>
        <w:r>
          <w:t xml:space="preserve">4.7  </w:t>
        </w:r>
        <w:r>
          <w:rPr>
            <w:color w:val="000000"/>
          </w:rPr>
          <w:t>Р</w:t>
        </w:r>
        <w:r>
          <w:rPr>
            <w:color w:val="000000"/>
          </w:rPr>
          <w:t>аспределения</w:t>
        </w:r>
        <w:proofErr w:type="gramEnd"/>
        <w:r>
          <w:rPr>
            <w:color w:val="000000"/>
          </w:rPr>
          <w:t xml:space="preserve"> значимости для различных размеров </w:t>
        </w:r>
        <w:proofErr w:type="spellStart"/>
        <w:r>
          <w:rPr>
            <w:color w:val="000000"/>
          </w:rPr>
          <w:t>подвыборок</w:t>
        </w:r>
        <w:proofErr w:type="spellEnd"/>
        <w:r>
          <w:rPr>
            <w:color w:val="000000"/>
          </w:rPr>
          <w:t xml:space="preserve"> и разных диапазонов. Каналы упорядочены в соответствии с убыванием значимости в первой зафиксированной </w:t>
        </w:r>
        <w:proofErr w:type="spellStart"/>
        <w:r>
          <w:rPr>
            <w:color w:val="000000"/>
          </w:rPr>
          <w:t>подвыборке</w:t>
        </w:r>
      </w:ins>
      <w:proofErr w:type="spellEnd"/>
    </w:p>
    <w:p w14:paraId="43E7F885" w14:textId="77777777" w:rsidR="00F72DD9" w:rsidRPr="00F72DD9" w:rsidRDefault="00F72DD9" w:rsidP="00BA1511">
      <w:pPr>
        <w:spacing w:after="240"/>
        <w:rPr>
          <w:ins w:id="554" w:author="Microsoft Office User" w:date="2023-01-26T16:45:00Z"/>
          <w:color w:val="000000"/>
          <w:rPrChange w:id="555" w:author="Microsoft Office User" w:date="2023-01-26T16:45:00Z">
            <w:rPr>
              <w:ins w:id="556" w:author="Microsoft Office User" w:date="2023-01-26T16:45:00Z"/>
              <w:b/>
              <w:bCs/>
              <w:color w:val="000000"/>
            </w:rPr>
          </w:rPrChange>
        </w:rPr>
      </w:pPr>
    </w:p>
    <w:p w14:paraId="7EEA1646" w14:textId="77777777" w:rsidR="00F72DD9" w:rsidRPr="00F72DD9" w:rsidRDefault="00F72DD9" w:rsidP="00BA1511">
      <w:pPr>
        <w:spacing w:after="240"/>
        <w:rPr>
          <w:b/>
          <w:bCs/>
          <w:rPrChange w:id="557" w:author="Microsoft Office User" w:date="2023-01-26T16:44:00Z">
            <w:rPr/>
          </w:rPrChange>
        </w:rPr>
      </w:pPr>
    </w:p>
    <w:p w14:paraId="4F5AE314" w14:textId="77777777" w:rsidR="00BA1511" w:rsidRPr="005334FE" w:rsidRDefault="00BA1511" w:rsidP="00BA1511">
      <w:pPr>
        <w:pStyle w:val="Heading2"/>
        <w:spacing w:before="360" w:after="120"/>
        <w:jc w:val="both"/>
        <w:rPr>
          <w:rFonts w:ascii="Times New Roman" w:hAnsi="Times New Roman" w:cs="Times New Roman"/>
          <w:sz w:val="24"/>
          <w:szCs w:val="24"/>
        </w:rPr>
      </w:pPr>
      <w:r w:rsidRPr="005334FE">
        <w:rPr>
          <w:rFonts w:ascii="Times New Roman" w:hAnsi="Times New Roman" w:cs="Times New Roman"/>
          <w:b w:val="0"/>
          <w:bCs w:val="0"/>
          <w:color w:val="000000"/>
          <w:sz w:val="24"/>
          <w:szCs w:val="24"/>
        </w:rPr>
        <w:t>Выводы</w:t>
      </w:r>
    </w:p>
    <w:p w14:paraId="6CC66741" w14:textId="77777777" w:rsidR="00BA1511" w:rsidRPr="005334FE" w:rsidRDefault="00BA1511" w:rsidP="00BA1511">
      <w:pPr>
        <w:pStyle w:val="NormalWeb"/>
        <w:numPr>
          <w:ilvl w:val="0"/>
          <w:numId w:val="4"/>
        </w:numPr>
        <w:spacing w:before="0" w:beforeAutospacing="0" w:after="0" w:afterAutospacing="0"/>
        <w:jc w:val="both"/>
        <w:textAlignment w:val="baseline"/>
        <w:rPr>
          <w:color w:val="000000"/>
        </w:rPr>
      </w:pPr>
      <w:r w:rsidRPr="005334FE">
        <w:rPr>
          <w:color w:val="000000"/>
        </w:rPr>
        <w:t>при многократном повторении эксперимента с одним и тем же размером группы результаты могут отличаться очень существенно.</w:t>
      </w:r>
    </w:p>
    <w:p w14:paraId="12742586" w14:textId="18582EC2" w:rsidR="00BA1511" w:rsidRDefault="00BA1511" w:rsidP="00BA1511">
      <w:pPr>
        <w:pStyle w:val="NormalWeb"/>
        <w:numPr>
          <w:ilvl w:val="0"/>
          <w:numId w:val="4"/>
        </w:numPr>
        <w:spacing w:before="0" w:beforeAutospacing="0" w:after="0" w:afterAutospacing="0"/>
        <w:jc w:val="both"/>
        <w:textAlignment w:val="baseline"/>
        <w:rPr>
          <w:ins w:id="558" w:author="Microsoft Office User" w:date="2023-01-26T16:52:00Z"/>
          <w:color w:val="000000"/>
        </w:rPr>
      </w:pPr>
      <w:r w:rsidRPr="005334FE">
        <w:rPr>
          <w:color w:val="000000"/>
        </w:rPr>
        <w:t>при росте испытуемых наблюдается увеличение количества значимых “закономерностей”, которые не обнаруживаются на меньшем объеме выборки</w:t>
      </w:r>
    </w:p>
    <w:p w14:paraId="0A068E8A" w14:textId="7DE3AD7C" w:rsidR="00F72DD9" w:rsidRDefault="00F72DD9" w:rsidP="00BA1511">
      <w:pPr>
        <w:pStyle w:val="NormalWeb"/>
        <w:numPr>
          <w:ilvl w:val="0"/>
          <w:numId w:val="4"/>
        </w:numPr>
        <w:spacing w:before="0" w:beforeAutospacing="0" w:after="0" w:afterAutospacing="0"/>
        <w:jc w:val="both"/>
        <w:textAlignment w:val="baseline"/>
        <w:rPr>
          <w:ins w:id="559" w:author="Microsoft Office User" w:date="2023-01-26T16:53:00Z"/>
          <w:color w:val="000000"/>
        </w:rPr>
      </w:pPr>
      <w:ins w:id="560" w:author="Microsoft Office User" w:date="2023-01-26T16:52:00Z">
        <w:r>
          <w:rPr>
            <w:color w:val="000000"/>
          </w:rPr>
          <w:t>увелич</w:t>
        </w:r>
      </w:ins>
      <w:ins w:id="561" w:author="Microsoft Office User" w:date="2023-01-26T16:53:00Z">
        <w:r>
          <w:rPr>
            <w:color w:val="000000"/>
          </w:rPr>
          <w:t>ение допустимого уровня значимости за счет коррекции на множественные сравнения приводит к очень существенному снижению шансов на обнаружение эффекта</w:t>
        </w:r>
      </w:ins>
    </w:p>
    <w:p w14:paraId="22836DA7" w14:textId="098E8F63" w:rsidR="00F72DD9" w:rsidRPr="005334FE" w:rsidRDefault="00F72DD9" w:rsidP="00BA1511">
      <w:pPr>
        <w:pStyle w:val="NormalWeb"/>
        <w:numPr>
          <w:ilvl w:val="0"/>
          <w:numId w:val="4"/>
        </w:numPr>
        <w:spacing w:before="0" w:beforeAutospacing="0" w:after="0" w:afterAutospacing="0"/>
        <w:jc w:val="both"/>
        <w:textAlignment w:val="baseline"/>
        <w:rPr>
          <w:color w:val="000000"/>
        </w:rPr>
      </w:pPr>
      <w:ins w:id="562" w:author="Microsoft Office User" w:date="2023-01-26T16:53:00Z">
        <w:r>
          <w:rPr>
            <w:color w:val="000000"/>
          </w:rPr>
          <w:t xml:space="preserve">в рамках стандартных статистических процедур </w:t>
        </w:r>
      </w:ins>
      <w:ins w:id="563" w:author="Microsoft Office User" w:date="2023-01-26T16:54:00Z">
        <w:r>
          <w:rPr>
            <w:color w:val="000000"/>
          </w:rPr>
          <w:t>сложно получить уверенные выводы при типичных размерах выборки (до 60), необходимо обращаться к методам, которые учитывают кластерн</w:t>
        </w:r>
      </w:ins>
      <w:ins w:id="564" w:author="Microsoft Office User" w:date="2023-01-26T16:55:00Z">
        <w:r>
          <w:rPr>
            <w:color w:val="000000"/>
          </w:rPr>
          <w:t xml:space="preserve">ую </w:t>
        </w:r>
        <w:proofErr w:type="gramStart"/>
        <w:r>
          <w:rPr>
            <w:color w:val="000000"/>
          </w:rPr>
          <w:t>структуру  либо</w:t>
        </w:r>
        <w:proofErr w:type="gramEnd"/>
        <w:r>
          <w:rPr>
            <w:color w:val="000000"/>
          </w:rPr>
          <w:t xml:space="preserve"> априорные данные (байесовские методы)</w:t>
        </w:r>
      </w:ins>
    </w:p>
    <w:p w14:paraId="0CD0315E" w14:textId="7AB0646C" w:rsidR="00BA1511" w:rsidRPr="005334FE" w:rsidDel="00F72DD9" w:rsidRDefault="00BA1511" w:rsidP="00BA1511">
      <w:pPr>
        <w:pStyle w:val="NormalWeb"/>
        <w:numPr>
          <w:ilvl w:val="0"/>
          <w:numId w:val="4"/>
        </w:numPr>
        <w:spacing w:before="0" w:beforeAutospacing="0" w:after="0" w:afterAutospacing="0"/>
        <w:jc w:val="both"/>
        <w:textAlignment w:val="baseline"/>
        <w:rPr>
          <w:del w:id="565" w:author="Microsoft Office User" w:date="2023-01-26T16:52:00Z"/>
          <w:color w:val="000000"/>
        </w:rPr>
      </w:pPr>
      <w:del w:id="566" w:author="Microsoft Office User" w:date="2023-01-26T16:52:00Z">
        <w:r w:rsidRPr="005334FE" w:rsidDel="00F72DD9">
          <w:rPr>
            <w:color w:val="000000"/>
          </w:rPr>
          <w:delText>большой объем выборки дает возможность для увеличения порога воспроизводимости. Для группы размера 170 испытуемых и порога 0.99 получаем близкую картину паттернов с меньшим размером группы.</w:delText>
        </w:r>
      </w:del>
    </w:p>
    <w:p w14:paraId="2A0292A8" w14:textId="77777777" w:rsidR="00BA1511" w:rsidRDefault="00BA1511" w:rsidP="00BA1511"/>
    <w:p w14:paraId="3FC0F0A7" w14:textId="4E68E3B2" w:rsidR="00BA1511" w:rsidRDefault="00BA1511" w:rsidP="00BA1511">
      <w:pPr>
        <w:pStyle w:val="Heading2"/>
        <w:spacing w:before="360" w:after="120" w:line="360" w:lineRule="auto"/>
        <w:jc w:val="both"/>
        <w:rPr>
          <w:ins w:id="567" w:author="Microsoft Office User" w:date="2023-01-26T16:55:00Z"/>
          <w:rFonts w:ascii="Times New Roman" w:hAnsi="Times New Roman" w:cs="Times New Roman"/>
          <w:b w:val="0"/>
          <w:bCs w:val="0"/>
          <w:color w:val="000000"/>
          <w:sz w:val="24"/>
          <w:szCs w:val="24"/>
        </w:rPr>
      </w:pPr>
      <w:r w:rsidRPr="002E3B61">
        <w:rPr>
          <w:rFonts w:ascii="Times New Roman" w:hAnsi="Times New Roman" w:cs="Times New Roman"/>
          <w:b w:val="0"/>
          <w:bCs w:val="0"/>
          <w:color w:val="000000"/>
          <w:sz w:val="24"/>
          <w:szCs w:val="24"/>
        </w:rPr>
        <w:t>Литература</w:t>
      </w:r>
    </w:p>
    <w:p w14:paraId="2762D833" w14:textId="77777777" w:rsidR="00F72DD9" w:rsidRPr="00F72DD9" w:rsidRDefault="00F72DD9" w:rsidP="00F72DD9">
      <w:pPr>
        <w:pStyle w:val="Bibliography"/>
        <w:rPr>
          <w:lang w:val="en-GB"/>
        </w:rPr>
      </w:pPr>
      <w:r>
        <w:fldChar w:fldCharType="begin"/>
      </w:r>
      <w:r w:rsidRPr="00F72DD9">
        <w:rPr>
          <w:lang w:val="en-US"/>
          <w:rPrChange w:id="568" w:author="Microsoft Office User" w:date="2023-01-26T16:55:00Z">
            <w:rPr/>
          </w:rPrChange>
        </w:rPr>
        <w:instrText xml:space="preserve"> ADDIN ZOTERO_BIBL {"uncited":[],"omitted":[],"custom":[]} CSL_BIBLIOGRAPHY </w:instrText>
      </w:r>
      <w:r>
        <w:fldChar w:fldCharType="separate"/>
      </w:r>
      <w:r w:rsidRPr="00F72DD9">
        <w:rPr>
          <w:lang w:val="en-GB"/>
        </w:rPr>
        <w:t xml:space="preserve">Cohen, Mike X. 2014. </w:t>
      </w:r>
      <w:proofErr w:type="spellStart"/>
      <w:r w:rsidRPr="00F72DD9">
        <w:rPr>
          <w:i/>
          <w:iCs/>
          <w:lang w:val="en-GB"/>
        </w:rPr>
        <w:t>Analyzing</w:t>
      </w:r>
      <w:proofErr w:type="spellEnd"/>
      <w:r w:rsidRPr="00F72DD9">
        <w:rPr>
          <w:i/>
          <w:iCs/>
          <w:lang w:val="en-GB"/>
        </w:rPr>
        <w:t xml:space="preserve"> Neural Time Series Data: Theory and Practice</w:t>
      </w:r>
      <w:r w:rsidRPr="00F72DD9">
        <w:rPr>
          <w:lang w:val="en-GB"/>
        </w:rPr>
        <w:t>. The MIT Press. https://doi.org/10.7551/mitpress/9609.001.0001.</w:t>
      </w:r>
    </w:p>
    <w:p w14:paraId="160CE8E2" w14:textId="77777777" w:rsidR="00F72DD9" w:rsidRPr="00F72DD9" w:rsidRDefault="00F72DD9" w:rsidP="00F72DD9">
      <w:pPr>
        <w:pStyle w:val="Bibliography"/>
        <w:rPr>
          <w:lang w:val="en-GB"/>
        </w:rPr>
      </w:pPr>
      <w:proofErr w:type="spellStart"/>
      <w:r w:rsidRPr="00F72DD9">
        <w:rPr>
          <w:lang w:val="en-GB"/>
        </w:rPr>
        <w:t>Cremers</w:t>
      </w:r>
      <w:proofErr w:type="spellEnd"/>
      <w:r w:rsidRPr="00F72DD9">
        <w:rPr>
          <w:lang w:val="en-GB"/>
        </w:rPr>
        <w:t xml:space="preserve">, Henk R., Tor D. Wager, and Tal </w:t>
      </w:r>
      <w:proofErr w:type="spellStart"/>
      <w:r w:rsidRPr="00F72DD9">
        <w:rPr>
          <w:lang w:val="en-GB"/>
        </w:rPr>
        <w:t>Yarkoni</w:t>
      </w:r>
      <w:proofErr w:type="spellEnd"/>
      <w:r w:rsidRPr="00F72DD9">
        <w:rPr>
          <w:lang w:val="en-GB"/>
        </w:rPr>
        <w:t xml:space="preserve">. 2017. ‘The Relation between Statistical Power and Inference in FMRI’. </w:t>
      </w:r>
      <w:r w:rsidRPr="00F72DD9">
        <w:rPr>
          <w:i/>
          <w:iCs/>
          <w:lang w:val="en-GB"/>
        </w:rPr>
        <w:t>PLOS ONE</w:t>
      </w:r>
      <w:r w:rsidRPr="00F72DD9">
        <w:rPr>
          <w:lang w:val="en-GB"/>
        </w:rPr>
        <w:t xml:space="preserve"> 12 (11): e0184923. https://doi.org/10.1371/journal.pone.0184923.</w:t>
      </w:r>
    </w:p>
    <w:p w14:paraId="084EDD1A" w14:textId="77777777" w:rsidR="00F72DD9" w:rsidRPr="00F72DD9" w:rsidRDefault="00F72DD9" w:rsidP="00F72DD9">
      <w:pPr>
        <w:pStyle w:val="Bibliography"/>
        <w:rPr>
          <w:lang w:val="en-GB"/>
        </w:rPr>
      </w:pPr>
      <w:r w:rsidRPr="00F72DD9">
        <w:rPr>
          <w:lang w:val="en-GB"/>
        </w:rPr>
        <w:t>Maris, Eric, Jan-</w:t>
      </w:r>
      <w:proofErr w:type="spellStart"/>
      <w:r w:rsidRPr="00F72DD9">
        <w:rPr>
          <w:lang w:val="en-GB"/>
        </w:rPr>
        <w:t>Mathijs</w:t>
      </w:r>
      <w:proofErr w:type="spellEnd"/>
      <w:r w:rsidRPr="00F72DD9">
        <w:rPr>
          <w:lang w:val="en-GB"/>
        </w:rPr>
        <w:t xml:space="preserve"> </w:t>
      </w:r>
      <w:proofErr w:type="spellStart"/>
      <w:r w:rsidRPr="00F72DD9">
        <w:rPr>
          <w:lang w:val="en-GB"/>
        </w:rPr>
        <w:t>Schoffelen</w:t>
      </w:r>
      <w:proofErr w:type="spellEnd"/>
      <w:r w:rsidRPr="00F72DD9">
        <w:rPr>
          <w:lang w:val="en-GB"/>
        </w:rPr>
        <w:t xml:space="preserve">, and Pascal Fries. 2007. ‘Nonparametric Statistical Testing of Coherence Differences’. </w:t>
      </w:r>
      <w:r w:rsidRPr="00F72DD9">
        <w:rPr>
          <w:i/>
          <w:iCs/>
          <w:lang w:val="en-GB"/>
        </w:rPr>
        <w:t>Journal of Neuroscience Methods</w:t>
      </w:r>
      <w:r w:rsidRPr="00F72DD9">
        <w:rPr>
          <w:lang w:val="en-GB"/>
        </w:rPr>
        <w:t xml:space="preserve"> 163 (1): 161–75. https://doi.org/10.1016/j.jneumeth.2007.02.011.</w:t>
      </w:r>
    </w:p>
    <w:p w14:paraId="28F3F88F" w14:textId="0AB916F1" w:rsidR="00F72DD9" w:rsidRPr="00F72DD9" w:rsidDel="00F72DD9" w:rsidRDefault="00F72DD9" w:rsidP="00F72DD9">
      <w:pPr>
        <w:rPr>
          <w:del w:id="569" w:author="Microsoft Office User" w:date="2023-01-26T16:56:00Z"/>
          <w:rPrChange w:id="570" w:author="Microsoft Office User" w:date="2023-01-26T16:55:00Z">
            <w:rPr>
              <w:del w:id="571" w:author="Microsoft Office User" w:date="2023-01-26T16:56:00Z"/>
              <w:rFonts w:ascii="Times New Roman" w:hAnsi="Times New Roman" w:cs="Times New Roman"/>
              <w:sz w:val="24"/>
              <w:szCs w:val="24"/>
              <w:lang w:val="en-US"/>
            </w:rPr>
          </w:rPrChange>
        </w:rPr>
        <w:pPrChange w:id="572" w:author="Microsoft Office User" w:date="2023-01-26T16:55:00Z">
          <w:pPr>
            <w:pStyle w:val="Heading2"/>
            <w:spacing w:before="360" w:after="120" w:line="360" w:lineRule="auto"/>
            <w:jc w:val="both"/>
          </w:pPr>
        </w:pPrChange>
      </w:pPr>
      <w:r>
        <w:fldChar w:fldCharType="end"/>
      </w:r>
    </w:p>
    <w:p w14:paraId="67DD044B" w14:textId="4AA4F2D9" w:rsidR="00BA1511" w:rsidRPr="002E3B61" w:rsidDel="00F72DD9" w:rsidRDefault="00BA1511" w:rsidP="00BA1511">
      <w:pPr>
        <w:spacing w:line="360" w:lineRule="auto"/>
        <w:rPr>
          <w:del w:id="573" w:author="Microsoft Office User" w:date="2023-01-26T16:56:00Z"/>
          <w:lang w:val="en-US"/>
        </w:rPr>
      </w:pPr>
    </w:p>
    <w:p w14:paraId="24FA91FB" w14:textId="75A35D06" w:rsidR="00BA1511" w:rsidRPr="002E3B61" w:rsidDel="00F72DD9" w:rsidRDefault="00000000" w:rsidP="00BA1511">
      <w:pPr>
        <w:pStyle w:val="NormalWeb"/>
        <w:spacing w:before="0" w:beforeAutospacing="0" w:after="200" w:afterAutospacing="0" w:line="360" w:lineRule="auto"/>
        <w:rPr>
          <w:del w:id="574" w:author="Microsoft Office User" w:date="2023-01-26T16:56:00Z"/>
          <w:lang w:val="en-US"/>
        </w:rPr>
      </w:pPr>
      <w:del w:id="575" w:author="Microsoft Office User" w:date="2023-01-26T16:56:00Z">
        <w:r w:rsidDel="00F72DD9">
          <w:fldChar w:fldCharType="begin"/>
        </w:r>
        <w:r w:rsidRPr="002C1419" w:rsidDel="00F72DD9">
          <w:rPr>
            <w:lang w:val="en-US"/>
          </w:rPr>
          <w:delInstrText>HYPERLINK "https://www.zotero.org/google-docs/?XSysdG"</w:delInstrText>
        </w:r>
        <w:r w:rsidDel="00F72DD9">
          <w:fldChar w:fldCharType="separate"/>
        </w:r>
        <w:r w:rsidR="00BA1511" w:rsidRPr="002E3B61" w:rsidDel="00F72DD9">
          <w:rPr>
            <w:rStyle w:val="Hyperlink"/>
            <w:lang w:val="en-US"/>
          </w:rPr>
          <w:delText>1. Cohen M.X. Analyzing Neural Time Series Data: Theory and Practice. Analyzing Neural Time Series Data. – The MIT Press, 2014.</w:delText>
        </w:r>
        <w:r w:rsidDel="00F72DD9">
          <w:rPr>
            <w:rStyle w:val="Hyperlink"/>
            <w:lang w:val="en-US"/>
          </w:rPr>
          <w:fldChar w:fldCharType="end"/>
        </w:r>
      </w:del>
    </w:p>
    <w:p w14:paraId="3BBF10C4" w14:textId="1669B21C" w:rsidR="00BA1511" w:rsidRPr="002E3B61" w:rsidDel="00F72DD9" w:rsidRDefault="00000000" w:rsidP="00BA1511">
      <w:pPr>
        <w:pStyle w:val="NormalWeb"/>
        <w:spacing w:before="0" w:beforeAutospacing="0" w:after="200" w:afterAutospacing="0" w:line="360" w:lineRule="auto"/>
        <w:rPr>
          <w:del w:id="576" w:author="Microsoft Office User" w:date="2023-01-26T16:56:00Z"/>
          <w:lang w:val="en-US"/>
        </w:rPr>
      </w:pPr>
      <w:del w:id="577" w:author="Microsoft Office User" w:date="2023-01-26T16:56:00Z">
        <w:r w:rsidDel="00F72DD9">
          <w:fldChar w:fldCharType="begin"/>
        </w:r>
        <w:r w:rsidRPr="002C1419" w:rsidDel="00F72DD9">
          <w:rPr>
            <w:lang w:val="en-US"/>
          </w:rPr>
          <w:delInstrText>HYPERLINK "https://www.zotero.org/google-docs/?XSysdG"</w:delInstrText>
        </w:r>
        <w:r w:rsidDel="00F72DD9">
          <w:fldChar w:fldCharType="separate"/>
        </w:r>
        <w:r w:rsidR="00BA1511" w:rsidRPr="002E3B61" w:rsidDel="00F72DD9">
          <w:rPr>
            <w:rStyle w:val="Hyperlink"/>
            <w:lang w:val="en-US"/>
          </w:rPr>
          <w:delText>2. Maris E., Schoffelen J.-M., Fries P. Nonparametric statistical testing of coherence differences//Journal of Neuroscience Methods,  2007,  Vol. 163,  No. 1,  P. 161-175.</w:delText>
        </w:r>
        <w:r w:rsidDel="00F72DD9">
          <w:rPr>
            <w:rStyle w:val="Hyperlink"/>
            <w:lang w:val="en-US"/>
          </w:rPr>
          <w:fldChar w:fldCharType="end"/>
        </w:r>
      </w:del>
    </w:p>
    <w:p w14:paraId="2BF30D17" w14:textId="2E1BB8FB" w:rsidR="00BA1511" w:rsidRPr="002E3B61" w:rsidDel="00F72DD9" w:rsidRDefault="00000000" w:rsidP="00BA1511">
      <w:pPr>
        <w:pStyle w:val="NormalWeb"/>
        <w:spacing w:before="0" w:beforeAutospacing="0" w:after="200" w:afterAutospacing="0" w:line="360" w:lineRule="auto"/>
        <w:rPr>
          <w:del w:id="578" w:author="Microsoft Office User" w:date="2023-01-26T16:56:00Z"/>
          <w:lang w:val="en-US"/>
        </w:rPr>
      </w:pPr>
      <w:del w:id="579" w:author="Microsoft Office User" w:date="2023-01-26T16:56:00Z">
        <w:r w:rsidDel="00F72DD9">
          <w:fldChar w:fldCharType="begin"/>
        </w:r>
        <w:r w:rsidRPr="002C1419" w:rsidDel="00F72DD9">
          <w:rPr>
            <w:lang w:val="en-US"/>
          </w:rPr>
          <w:delInstrText>HYPERLINK "https://www.zotero.org/google-docs/?XSysdG"</w:delInstrText>
        </w:r>
        <w:r w:rsidDel="00F72DD9">
          <w:fldChar w:fldCharType="separate"/>
        </w:r>
        <w:r w:rsidR="00BA1511" w:rsidRPr="002E3B61" w:rsidDel="00F72DD9">
          <w:rPr>
            <w:rStyle w:val="Hyperlink"/>
            <w:lang w:val="en-US"/>
          </w:rPr>
          <w:delText>3. Maris E., Oostenveld R. Nonparametric statistical testing of EEG- and MEG-data//Journal of Neuroscience Methods,  2007,  Vol. 164,  No. 1,  P. 177-190.</w:delText>
        </w:r>
        <w:r w:rsidDel="00F72DD9">
          <w:rPr>
            <w:rStyle w:val="Hyperlink"/>
            <w:lang w:val="en-US"/>
          </w:rPr>
          <w:fldChar w:fldCharType="end"/>
        </w:r>
      </w:del>
    </w:p>
    <w:p w14:paraId="2649F5B0" w14:textId="23620787" w:rsidR="00BA1511" w:rsidRPr="002E3B61" w:rsidDel="00F72DD9" w:rsidRDefault="00000000" w:rsidP="00BA1511">
      <w:pPr>
        <w:pStyle w:val="NormalWeb"/>
        <w:spacing w:before="0" w:beforeAutospacing="0" w:after="200" w:afterAutospacing="0" w:line="360" w:lineRule="auto"/>
        <w:rPr>
          <w:del w:id="580" w:author="Microsoft Office User" w:date="2023-01-26T16:56:00Z"/>
          <w:lang w:val="en-US"/>
        </w:rPr>
      </w:pPr>
      <w:del w:id="581" w:author="Microsoft Office User" w:date="2023-01-26T16:56:00Z">
        <w:r w:rsidDel="00F72DD9">
          <w:fldChar w:fldCharType="begin"/>
        </w:r>
        <w:r w:rsidRPr="002C1419" w:rsidDel="00F72DD9">
          <w:rPr>
            <w:lang w:val="en-US"/>
          </w:rPr>
          <w:delInstrText>HYPERLINK "https://www.zotero.org/google-docs/?XSysdG"</w:delInstrText>
        </w:r>
        <w:r w:rsidDel="00F72DD9">
          <w:fldChar w:fldCharType="separate"/>
        </w:r>
        <w:r w:rsidR="00BA1511" w:rsidRPr="002E3B61" w:rsidDel="00F72DD9">
          <w:rPr>
            <w:rStyle w:val="Hyperlink"/>
            <w:lang w:val="en-US"/>
          </w:rPr>
          <w:delText>4. Puoliväli T., Palva S., Palva J.M. Influence of multiple hypothesis testing on reproducibility in neuroimaging research: A simulation study and Python-based software//Journal of Neuroscience Methods,  2020,  Vol. 337,  Influence of multiple hypothesis testing on reproducibility in neuroimaging research,  P. 108654.</w:delText>
        </w:r>
        <w:r w:rsidDel="00F72DD9">
          <w:rPr>
            <w:rStyle w:val="Hyperlink"/>
            <w:lang w:val="en-US"/>
          </w:rPr>
          <w:fldChar w:fldCharType="end"/>
        </w:r>
      </w:del>
    </w:p>
    <w:p w14:paraId="7E631B9A" w14:textId="66827C08" w:rsidR="00BA1511" w:rsidRPr="002E3B61" w:rsidDel="00F72DD9" w:rsidRDefault="00000000" w:rsidP="00BA1511">
      <w:pPr>
        <w:pStyle w:val="NormalWeb"/>
        <w:spacing w:before="0" w:beforeAutospacing="0" w:after="200" w:afterAutospacing="0" w:line="360" w:lineRule="auto"/>
        <w:rPr>
          <w:del w:id="582" w:author="Microsoft Office User" w:date="2023-01-26T16:56:00Z"/>
          <w:lang w:val="en-US"/>
        </w:rPr>
      </w:pPr>
      <w:del w:id="583" w:author="Microsoft Office User" w:date="2023-01-26T16:56:00Z">
        <w:r w:rsidDel="00F72DD9">
          <w:fldChar w:fldCharType="begin"/>
        </w:r>
        <w:r w:rsidRPr="002C1419" w:rsidDel="00F72DD9">
          <w:rPr>
            <w:lang w:val="en-US"/>
          </w:rPr>
          <w:delInstrText>HYPERLINK "https://www.zotero.org/google-docs/?XSysdG"</w:delInstrText>
        </w:r>
        <w:r w:rsidDel="00F72DD9">
          <w:fldChar w:fldCharType="separate"/>
        </w:r>
        <w:r w:rsidR="00BA1511" w:rsidRPr="002E3B61" w:rsidDel="00F72DD9">
          <w:rPr>
            <w:rStyle w:val="Hyperlink"/>
            <w:lang w:val="en-US"/>
          </w:rPr>
          <w:delText>5. Esch L., Dinh C., Larson E., Engemann D., Jas M., Khan S., Gramfort A., Hämäläinen M.S. MNE: Software for Acquiring, Processing,and Visualizing MEG/EEG Data//Magnetoencephalography: From Signals to Dynamic Cortical Networks/ eds. S. Supek, C.J. Aine. – Cham: Springer International Publishing, 2019. – MNE. – P. 1-17.</w:delText>
        </w:r>
        <w:r w:rsidDel="00F72DD9">
          <w:rPr>
            <w:rStyle w:val="Hyperlink"/>
            <w:lang w:val="en-US"/>
          </w:rPr>
          <w:fldChar w:fldCharType="end"/>
        </w:r>
      </w:del>
    </w:p>
    <w:p w14:paraId="3B26EBC4" w14:textId="3902074F" w:rsidR="00BA1511" w:rsidRPr="002E3B61" w:rsidDel="00F72DD9" w:rsidRDefault="00000000" w:rsidP="00BA1511">
      <w:pPr>
        <w:pStyle w:val="NormalWeb"/>
        <w:spacing w:before="0" w:beforeAutospacing="0" w:after="200" w:afterAutospacing="0" w:line="360" w:lineRule="auto"/>
        <w:rPr>
          <w:del w:id="584" w:author="Microsoft Office User" w:date="2023-01-26T16:56:00Z"/>
          <w:lang w:val="en-US"/>
        </w:rPr>
      </w:pPr>
      <w:del w:id="585" w:author="Microsoft Office User" w:date="2023-01-26T16:56:00Z">
        <w:r w:rsidDel="00F72DD9">
          <w:fldChar w:fldCharType="begin"/>
        </w:r>
        <w:r w:rsidRPr="002C1419" w:rsidDel="00F72DD9">
          <w:rPr>
            <w:lang w:val="en-US"/>
          </w:rPr>
          <w:delInstrText>HYPERLINK "https://www.zotero.org/google-docs/?XSysdG"</w:delInstrText>
        </w:r>
        <w:r w:rsidDel="00F72DD9">
          <w:fldChar w:fldCharType="separate"/>
        </w:r>
        <w:r w:rsidR="00BA1511" w:rsidRPr="002E3B61" w:rsidDel="00F72DD9">
          <w:rPr>
            <w:rStyle w:val="Hyperlink"/>
            <w:lang w:val="en-US"/>
          </w:rPr>
          <w:delText>6. Candia-Rivera D., Valenza G. Cluster permutation analysis for EEG series based on non-parametric Wilcoxon–Mann–Whitney statistical tests//SoftwareX,  2022,  Vol. 19,  P. 101170.</w:delText>
        </w:r>
        <w:r w:rsidDel="00F72DD9">
          <w:rPr>
            <w:rStyle w:val="Hyperlink"/>
            <w:lang w:val="en-US"/>
          </w:rPr>
          <w:fldChar w:fldCharType="end"/>
        </w:r>
      </w:del>
    </w:p>
    <w:p w14:paraId="5F2F8BC1" w14:textId="77777777" w:rsidR="00095770" w:rsidRPr="002C1419" w:rsidRDefault="00095770">
      <w:pPr>
        <w:rPr>
          <w:lang w:val="en-US"/>
        </w:rPr>
      </w:pPr>
    </w:p>
    <w:sectPr w:rsidR="00095770" w:rsidRPr="002C1419">
      <w:pgSz w:w="11906" w:h="16838"/>
      <w:pgMar w:top="1134" w:right="850"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user" w:date="2023-01-24T19:42:00Z" w:initials="m">
    <w:p w14:paraId="3B7338FC" w14:textId="77777777" w:rsidR="00BA1511" w:rsidRDefault="00BA1511" w:rsidP="00BA1511">
      <w:pPr>
        <w:pStyle w:val="CommentText"/>
      </w:pPr>
      <w:r>
        <w:rPr>
          <w:rStyle w:val="CommentReference"/>
        </w:rPr>
        <w:annotationRef/>
      </w:r>
      <w:r>
        <w:t xml:space="preserve">Ссылка на обзор с таблицей. </w:t>
      </w:r>
    </w:p>
  </w:comment>
  <w:comment w:id="5" w:author="user" w:date="2023-01-24T19:44:00Z" w:initials="m">
    <w:p w14:paraId="4E5DF443" w14:textId="77777777" w:rsidR="00BA1511" w:rsidRPr="00244C56" w:rsidRDefault="00BA1511" w:rsidP="00BA1511">
      <w:pPr>
        <w:pStyle w:val="CommentText"/>
      </w:pPr>
      <w:r>
        <w:rPr>
          <w:rStyle w:val="CommentReference"/>
        </w:rPr>
        <w:annotationRef/>
      </w:r>
      <w:r>
        <w:t xml:space="preserve">Ссылка на </w:t>
      </w:r>
      <w:proofErr w:type="spellStart"/>
      <w:r>
        <w:t>симуляционное</w:t>
      </w:r>
      <w:proofErr w:type="spellEnd"/>
      <w:r>
        <w:t xml:space="preserve"> исследование 2015 года</w:t>
      </w:r>
    </w:p>
  </w:comment>
  <w:comment w:id="6" w:author="user" w:date="2023-01-23T18:57:00Z" w:initials="m">
    <w:p w14:paraId="05708A95" w14:textId="77777777" w:rsidR="00BA1511" w:rsidRDefault="00BA1511" w:rsidP="00BA1511">
      <w:pPr>
        <w:pStyle w:val="CommentText"/>
      </w:pPr>
      <w:r>
        <w:rPr>
          <w:rStyle w:val="CommentReference"/>
        </w:rPr>
        <w:annotationRef/>
      </w:r>
      <w:r>
        <w:t>Из диссертации Пономарева:</w:t>
      </w:r>
    </w:p>
    <w:p w14:paraId="49811A3E" w14:textId="77777777" w:rsidR="00BA1511" w:rsidRDefault="00BA1511" w:rsidP="00BA1511">
      <w:pPr>
        <w:rPr>
          <w:color w:val="2E2E2E"/>
        </w:rPr>
      </w:pPr>
      <w:r>
        <w:t>Но показатели пространственной синхронизации ЭЭГ, такие как корреляция и когерентность, являются смещенными оценками величины функциональной взаимосвязи областей коры, вследствие существования объемной проводимости мозга и влияния сигнала референтного электрода (</w:t>
      </w:r>
      <w:proofErr w:type="spellStart"/>
      <w:r>
        <w:t>Nunez</w:t>
      </w:r>
      <w:proofErr w:type="spellEnd"/>
      <w:r>
        <w:t xml:space="preserve">, </w:t>
      </w:r>
      <w:proofErr w:type="spellStart"/>
      <w:r>
        <w:t>et</w:t>
      </w:r>
      <w:proofErr w:type="spellEnd"/>
      <w:r>
        <w:t xml:space="preserve"> </w:t>
      </w:r>
      <w:proofErr w:type="spellStart"/>
      <w:r>
        <w:t>al</w:t>
      </w:r>
      <w:proofErr w:type="spellEnd"/>
      <w:r>
        <w:t xml:space="preserve">., 1997, </w:t>
      </w:r>
      <w:proofErr w:type="spellStart"/>
      <w:r>
        <w:t>Nolte</w:t>
      </w:r>
      <w:proofErr w:type="spellEnd"/>
      <w:r>
        <w:t xml:space="preserve">, </w:t>
      </w:r>
      <w:proofErr w:type="spellStart"/>
      <w:r>
        <w:t>et</w:t>
      </w:r>
      <w:proofErr w:type="spellEnd"/>
      <w:r>
        <w:t xml:space="preserve"> </w:t>
      </w:r>
      <w:proofErr w:type="spellStart"/>
      <w:r>
        <w:t>al</w:t>
      </w:r>
      <w:proofErr w:type="spellEnd"/>
      <w:r>
        <w:t xml:space="preserve">., 2004, </w:t>
      </w:r>
      <w:proofErr w:type="spellStart"/>
      <w:r>
        <w:t>Nunez</w:t>
      </w:r>
      <w:proofErr w:type="spellEnd"/>
      <w:r>
        <w:t xml:space="preserve">, </w:t>
      </w:r>
      <w:proofErr w:type="spellStart"/>
      <w:r>
        <w:t>Srinivasan</w:t>
      </w:r>
      <w:proofErr w:type="spellEnd"/>
      <w:r>
        <w:t xml:space="preserve">, 2006, </w:t>
      </w:r>
      <w:proofErr w:type="spellStart"/>
      <w:r>
        <w:t>Marzetti</w:t>
      </w:r>
      <w:proofErr w:type="spellEnd"/>
      <w:r>
        <w:t xml:space="preserve">, </w:t>
      </w:r>
      <w:proofErr w:type="spellStart"/>
      <w:r>
        <w:t>et</w:t>
      </w:r>
      <w:proofErr w:type="spellEnd"/>
      <w:r>
        <w:t xml:space="preserve"> </w:t>
      </w:r>
      <w:proofErr w:type="spellStart"/>
      <w:r>
        <w:t>al</w:t>
      </w:r>
      <w:proofErr w:type="spellEnd"/>
      <w:r>
        <w:t xml:space="preserve">., 2007, Курганский, 2010). Причем влияние указанных факторов может приводить к тому, что при относительном перераспределении мощности различных источников электрической активности будет изменяться величина когерентности сигналов, регистрируемых на скальпе, даже в том случае, когда никакой функциональной взаимосвязи не существует (см. </w:t>
      </w:r>
      <w:proofErr w:type="spellStart"/>
      <w:r>
        <w:t>Nunez</w:t>
      </w:r>
      <w:proofErr w:type="spellEnd"/>
      <w:r>
        <w:t xml:space="preserve">, </w:t>
      </w:r>
      <w:proofErr w:type="spellStart"/>
      <w:r>
        <w:t>Srinivasan</w:t>
      </w:r>
      <w:proofErr w:type="spellEnd"/>
      <w:r>
        <w:t xml:space="preserve">, 2006, </w:t>
      </w:r>
      <w:proofErr w:type="spellStart"/>
      <w:r>
        <w:t>Pascual-Marqui</w:t>
      </w:r>
      <w:proofErr w:type="spellEnd"/>
      <w:r>
        <w:t xml:space="preserve">, 2007). </w:t>
      </w:r>
    </w:p>
    <w:p w14:paraId="78D8AB7D" w14:textId="77777777" w:rsidR="00BA1511" w:rsidRDefault="00BA1511" w:rsidP="00BA1511">
      <w:pPr>
        <w:pStyle w:val="CommentText"/>
      </w:pPr>
    </w:p>
  </w:comment>
  <w:comment w:id="44" w:author="user" w:date="2023-01-25T18:23:00Z" w:initials="m">
    <w:p w14:paraId="2B37DAFD" w14:textId="77777777" w:rsidR="00BA1511" w:rsidRDefault="00BA1511" w:rsidP="00BA1511">
      <w:pPr>
        <w:pStyle w:val="CommentText"/>
      </w:pPr>
      <w:r>
        <w:rPr>
          <w:rStyle w:val="CommentReference"/>
        </w:rPr>
        <w:annotationRef/>
      </w:r>
      <w:r>
        <w:t>Здесь про значимость или про какой-то интервал???</w:t>
      </w:r>
    </w:p>
  </w:comment>
  <w:comment w:id="53" w:author="user" w:date="2023-01-25T18:25:00Z" w:initials="m">
    <w:p w14:paraId="18D8EA10" w14:textId="77777777" w:rsidR="00BA1511" w:rsidRDefault="00BA1511" w:rsidP="00BA1511">
      <w:pPr>
        <w:pStyle w:val="CommentText"/>
      </w:pPr>
      <w:r>
        <w:rPr>
          <w:rStyle w:val="CommentReference"/>
        </w:rPr>
        <w:annotationRef/>
      </w:r>
      <w:r>
        <w:t>Нужно пояснить. Что значит более экстремальным?</w:t>
      </w:r>
    </w:p>
  </w:comment>
  <w:comment w:id="164" w:author="user" w:date="2023-01-25T18:36:00Z" w:initials="m">
    <w:p w14:paraId="54982C99" w14:textId="77777777" w:rsidR="00BA1511" w:rsidRDefault="00BA1511" w:rsidP="00BA1511">
      <w:pPr>
        <w:pStyle w:val="CommentText"/>
      </w:pPr>
      <w:r>
        <w:rPr>
          <w:rStyle w:val="CommentReference"/>
        </w:rPr>
        <w:annotationRef/>
      </w:r>
      <w:r>
        <w:t>Нужно уточнение – значимость эта как определяется??? На глаз, статистически?</w:t>
      </w:r>
    </w:p>
  </w:comment>
  <w:comment w:id="175" w:author="user" w:date="2023-01-25T19:36:00Z" w:initials="m">
    <w:p w14:paraId="6CF3B9AE" w14:textId="77777777" w:rsidR="00BA1511" w:rsidRDefault="00BA1511" w:rsidP="00BA1511">
      <w:pPr>
        <w:pStyle w:val="CommentText"/>
      </w:pPr>
      <w:r>
        <w:rPr>
          <w:rStyle w:val="CommentReference"/>
        </w:rPr>
        <w:annotationRef/>
      </w:r>
      <w:r>
        <w:t>Так?</w:t>
      </w:r>
    </w:p>
  </w:comment>
  <w:comment w:id="178" w:author="user" w:date="2023-01-25T19:36:00Z" w:initials="m">
    <w:p w14:paraId="5D2728B8" w14:textId="77777777" w:rsidR="00BA1511" w:rsidRDefault="00BA1511" w:rsidP="00BA1511">
      <w:pPr>
        <w:pStyle w:val="CommentText"/>
      </w:pPr>
      <w:r>
        <w:rPr>
          <w:rStyle w:val="CommentReference"/>
        </w:rPr>
        <w:annotationRef/>
      </w:r>
      <w:r>
        <w:t>Непонятно – выше же про суммирование идет речь</w:t>
      </w:r>
    </w:p>
  </w:comment>
  <w:comment w:id="328" w:author="user" w:date="2023-01-25T19:53:00Z" w:initials="m">
    <w:p w14:paraId="4251F2E2" w14:textId="77777777" w:rsidR="00BA1511" w:rsidRDefault="00BA1511" w:rsidP="00BA1511">
      <w:pPr>
        <w:pStyle w:val="CommentText"/>
      </w:pPr>
      <w:r>
        <w:rPr>
          <w:rStyle w:val="CommentReference"/>
        </w:rPr>
        <w:annotationRef/>
      </w:r>
      <w:r>
        <w:t>Это не редактировал. Нужно более понятно написать</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7338FC" w15:done="0"/>
  <w15:commentEx w15:paraId="4E5DF443" w15:done="0"/>
  <w15:commentEx w15:paraId="78D8AB7D" w15:done="0"/>
  <w15:commentEx w15:paraId="2B37DAFD" w15:done="0"/>
  <w15:commentEx w15:paraId="18D8EA10" w15:done="0"/>
  <w15:commentEx w15:paraId="54982C99" w15:done="0"/>
  <w15:commentEx w15:paraId="6CF3B9AE" w15:done="0"/>
  <w15:commentEx w15:paraId="5D2728B8" w15:done="0"/>
  <w15:commentEx w15:paraId="4251F2E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7338FC" w16cid:durableId="277CCC15"/>
  <w16cid:commentId w16cid:paraId="4E5DF443" w16cid:durableId="277CCC16"/>
  <w16cid:commentId w16cid:paraId="78D8AB7D" w16cid:durableId="277CCC17"/>
  <w16cid:commentId w16cid:paraId="2B37DAFD" w16cid:durableId="277CCC18"/>
  <w16cid:commentId w16cid:paraId="18D8EA10" w16cid:durableId="277CCC19"/>
  <w16cid:commentId w16cid:paraId="54982C99" w16cid:durableId="277CCC1A"/>
  <w16cid:commentId w16cid:paraId="6CF3B9AE" w16cid:durableId="277CCC1B"/>
  <w16cid:commentId w16cid:paraId="5D2728B8" w16cid:durableId="277CCC1C"/>
  <w16cid:commentId w16cid:paraId="4251F2E2" w16cid:durableId="277CCC1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97143"/>
    <w:multiLevelType w:val="multilevel"/>
    <w:tmpl w:val="BD248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6AA0FFB"/>
    <w:multiLevelType w:val="multilevel"/>
    <w:tmpl w:val="88AE03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6563FB9"/>
    <w:multiLevelType w:val="multilevel"/>
    <w:tmpl w:val="AAE80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E46620E"/>
    <w:multiLevelType w:val="multilevel"/>
    <w:tmpl w:val="D8EE9A7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9F90E2F"/>
    <w:multiLevelType w:val="multilevel"/>
    <w:tmpl w:val="926CC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1381108">
    <w:abstractNumId w:val="2"/>
  </w:num>
  <w:num w:numId="2" w16cid:durableId="322974407">
    <w:abstractNumId w:val="0"/>
    <w:lvlOverride w:ilvl="0">
      <w:lvl w:ilvl="0">
        <w:numFmt w:val="lowerLetter"/>
        <w:lvlText w:val="%1."/>
        <w:lvlJc w:val="left"/>
      </w:lvl>
    </w:lvlOverride>
  </w:num>
  <w:num w:numId="3" w16cid:durableId="1502617625">
    <w:abstractNumId w:val="3"/>
    <w:lvlOverride w:ilvl="0">
      <w:lvl w:ilvl="0">
        <w:numFmt w:val="decimal"/>
        <w:lvlText w:val="%1."/>
        <w:lvlJc w:val="left"/>
      </w:lvl>
    </w:lvlOverride>
  </w:num>
  <w:num w:numId="4" w16cid:durableId="604463004">
    <w:abstractNumId w:val="4"/>
  </w:num>
  <w:num w:numId="5" w16cid:durableId="187291170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rosoft Office User">
    <w15:presenceInfo w15:providerId="None" w15:userId="Microsoft Office User"/>
  </w15:person>
  <w15:person w15:author="user">
    <w15:presenceInfo w15:providerId="Windows Live" w15:userId="d3c19b60438247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1511"/>
    <w:rsid w:val="00095770"/>
    <w:rsid w:val="002C1419"/>
    <w:rsid w:val="00BA1511"/>
    <w:rsid w:val="00D333F1"/>
    <w:rsid w:val="00F72DD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2553F1"/>
  <w15:chartTrackingRefBased/>
  <w15:docId w15:val="{CC566F7E-C794-4A37-8F79-FBF205576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1511"/>
    <w:pPr>
      <w:spacing w:after="0" w:line="240" w:lineRule="auto"/>
    </w:pPr>
    <w:rPr>
      <w:rFonts w:ascii="Times New Roman" w:eastAsia="Times New Roman" w:hAnsi="Times New Roman" w:cs="Times New Roman"/>
      <w:sz w:val="24"/>
      <w:szCs w:val="24"/>
      <w:lang w:eastAsia="ru-RU"/>
    </w:rPr>
  </w:style>
  <w:style w:type="paragraph" w:styleId="Heading2">
    <w:name w:val="heading 2"/>
    <w:basedOn w:val="Normal"/>
    <w:next w:val="Normal"/>
    <w:link w:val="Heading2Char"/>
    <w:qFormat/>
    <w:rsid w:val="00BA1511"/>
    <w:pPr>
      <w:keepNext/>
      <w:spacing w:before="240" w:after="60"/>
      <w:outlineLvl w:val="1"/>
    </w:pPr>
    <w:rPr>
      <w:rFonts w:ascii="Arial" w:hAnsi="Arial" w:cs="Arial"/>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BA1511"/>
    <w:rPr>
      <w:rFonts w:ascii="Arial" w:eastAsia="Times New Roman" w:hAnsi="Arial" w:cs="Arial"/>
      <w:b/>
      <w:bCs/>
      <w:i/>
      <w:iCs/>
      <w:sz w:val="28"/>
      <w:szCs w:val="28"/>
      <w:lang w:eastAsia="ru-RU"/>
    </w:rPr>
  </w:style>
  <w:style w:type="paragraph" w:customStyle="1" w:styleId="1">
    <w:name w:val="1"/>
    <w:basedOn w:val="Normal"/>
    <w:rsid w:val="00BA1511"/>
    <w:pPr>
      <w:spacing w:before="100" w:beforeAutospacing="1" w:after="100" w:afterAutospacing="1"/>
    </w:pPr>
    <w:rPr>
      <w:rFonts w:ascii="Tahoma" w:hAnsi="Tahoma" w:cs="Tahoma"/>
      <w:sz w:val="20"/>
      <w:szCs w:val="20"/>
      <w:lang w:val="en-US" w:eastAsia="en-US"/>
    </w:rPr>
  </w:style>
  <w:style w:type="paragraph" w:styleId="NormalWeb">
    <w:name w:val="Normal (Web)"/>
    <w:basedOn w:val="Normal"/>
    <w:uiPriority w:val="99"/>
    <w:rsid w:val="00BA1511"/>
    <w:pPr>
      <w:spacing w:before="100" w:beforeAutospacing="1" w:after="100" w:afterAutospacing="1"/>
    </w:pPr>
  </w:style>
  <w:style w:type="character" w:styleId="Hyperlink">
    <w:name w:val="Hyperlink"/>
    <w:uiPriority w:val="99"/>
    <w:qFormat/>
    <w:rsid w:val="00BA1511"/>
    <w:rPr>
      <w:color w:val="0000FF"/>
      <w:u w:val="single"/>
    </w:rPr>
  </w:style>
  <w:style w:type="paragraph" w:customStyle="1" w:styleId="12pt">
    <w:name w:val="Обычный + 12 pt"/>
    <w:aliases w:val="по ширине,Первая строка:  1,25 см"/>
    <w:basedOn w:val="Normal"/>
    <w:rsid w:val="00BA1511"/>
    <w:pPr>
      <w:ind w:firstLine="709"/>
      <w:jc w:val="both"/>
    </w:pPr>
    <w:rPr>
      <w:sz w:val="80"/>
      <w:szCs w:val="80"/>
    </w:rPr>
  </w:style>
  <w:style w:type="character" w:styleId="CommentReference">
    <w:name w:val="annotation reference"/>
    <w:uiPriority w:val="99"/>
    <w:semiHidden/>
    <w:unhideWhenUsed/>
    <w:rsid w:val="00BA1511"/>
    <w:rPr>
      <w:sz w:val="16"/>
      <w:szCs w:val="16"/>
    </w:rPr>
  </w:style>
  <w:style w:type="paragraph" w:styleId="CommentText">
    <w:name w:val="annotation text"/>
    <w:basedOn w:val="Normal"/>
    <w:link w:val="CommentTextChar"/>
    <w:uiPriority w:val="99"/>
    <w:unhideWhenUsed/>
    <w:rsid w:val="00BA1511"/>
    <w:pPr>
      <w:widowControl w:val="0"/>
      <w:autoSpaceDE w:val="0"/>
      <w:autoSpaceDN w:val="0"/>
      <w:adjustRightInd w:val="0"/>
    </w:pPr>
    <w:rPr>
      <w:sz w:val="20"/>
      <w:szCs w:val="20"/>
    </w:rPr>
  </w:style>
  <w:style w:type="character" w:customStyle="1" w:styleId="CommentTextChar">
    <w:name w:val="Comment Text Char"/>
    <w:basedOn w:val="DefaultParagraphFont"/>
    <w:link w:val="CommentText"/>
    <w:uiPriority w:val="99"/>
    <w:rsid w:val="00BA1511"/>
    <w:rPr>
      <w:rFonts w:ascii="Times New Roman" w:eastAsia="Times New Roman" w:hAnsi="Times New Roman" w:cs="Times New Roman"/>
      <w:sz w:val="20"/>
      <w:szCs w:val="20"/>
      <w:lang w:eastAsia="ru-RU"/>
    </w:rPr>
  </w:style>
  <w:style w:type="paragraph" w:styleId="BalloonText">
    <w:name w:val="Balloon Text"/>
    <w:basedOn w:val="Normal"/>
    <w:link w:val="BalloonTextChar"/>
    <w:uiPriority w:val="99"/>
    <w:semiHidden/>
    <w:unhideWhenUsed/>
    <w:rsid w:val="00BA151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A1511"/>
    <w:rPr>
      <w:rFonts w:ascii="Segoe UI" w:eastAsia="Times New Roman" w:hAnsi="Segoe UI" w:cs="Segoe UI"/>
      <w:sz w:val="18"/>
      <w:szCs w:val="18"/>
      <w:lang w:eastAsia="ru-RU"/>
    </w:rPr>
  </w:style>
  <w:style w:type="paragraph" w:styleId="Revision">
    <w:name w:val="Revision"/>
    <w:hidden/>
    <w:uiPriority w:val="99"/>
    <w:semiHidden/>
    <w:rsid w:val="002C1419"/>
    <w:pPr>
      <w:spacing w:after="0" w:line="240" w:lineRule="auto"/>
    </w:pPr>
    <w:rPr>
      <w:rFonts w:ascii="Times New Roman" w:eastAsia="Times New Roman" w:hAnsi="Times New Roman" w:cs="Times New Roman"/>
      <w:sz w:val="24"/>
      <w:szCs w:val="24"/>
      <w:lang w:eastAsia="ru-RU"/>
    </w:rPr>
  </w:style>
  <w:style w:type="table" w:styleId="TableGrid">
    <w:name w:val="Table Grid"/>
    <w:basedOn w:val="TableNormal"/>
    <w:uiPriority w:val="39"/>
    <w:rsid w:val="00F72D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F72DD9"/>
    <w:pPr>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https://lh3.googleusercontent.com/nq3ZPIIWBOVL-1aHdxGUaTvY7M2u28Jy_EDru8XZlfYs66Cii7PFc9W5U_QpGbWOcYJzMByE6FcJ8f_zgVFq4HFo2oWjgUr25samWJXq9EUIhzid93FYyYXpUpicLFccWGMuFMT2fWtkpJLBbiS9qKmt26IsMtaa1cUd_dequAyLHW_Ap02Njk3eMGYb8A" TargetMode="External"/><Relationship Id="rId21" Type="http://schemas.openxmlformats.org/officeDocument/2006/relationships/image" Target="media/image12.png"/><Relationship Id="rId42" Type="http://schemas.openxmlformats.org/officeDocument/2006/relationships/image" Target="https://lh5.googleusercontent.com/NsDnsdrb8H7YU4sWgo_DwKzg1de2fFNMxtwV-vcZ5yGs8FSKVgGCMpEENgdaLxsYpmE6lIMliOJdVrYgKa6wz1b8OUzkqfQGFZPEYi1VeNUVVZx8uLdNDJlAWXc01QsPdSGml1KLY3pmnYfisEFk01XAxWlphTtacJz-_-JUUX7xCa9GjtdJb6CybbFHLg" TargetMode="External"/><Relationship Id="rId47" Type="http://schemas.openxmlformats.org/officeDocument/2006/relationships/image" Target="media/image25.png"/><Relationship Id="rId63" Type="http://schemas.openxmlformats.org/officeDocument/2006/relationships/image" Target="media/image37.png"/><Relationship Id="rId68" Type="http://schemas.openxmlformats.org/officeDocument/2006/relationships/image" Target="https://lh3.googleusercontent.com/SQSuJ48XAvXdYNS-Nw4pxNvGprntByUUdoziF0TmS3UhIEW3hAjpG3tXRcqAgt4AZiEATIrabAdRhhASig3HuznRP5BAOFe5V9Xuk1fJuqY9xeC4V9Ob4zlW6-x7jGO3GlzO9UPyflm78yCeQRKBIYD4Ak2sg_AvtYyicdqqPpEUNEYRhZRq1s_-3mw9Eg" TargetMode="External"/><Relationship Id="rId84" Type="http://schemas.openxmlformats.org/officeDocument/2006/relationships/image" Target="media/image53.png"/><Relationship Id="rId16" Type="http://schemas.openxmlformats.org/officeDocument/2006/relationships/image" Target="https://lh5.googleusercontent.com/tVim0jS5GPXHt6gvfys15COGVv89ePIFrOvCKgXJAITjCqMFOeP8FkL38gnVcZREwTS48lfNQcq_U8uFzkhS_iuDJ_slKRKoRsJiFF3wtVhKYBLdSZo9XzmWweql2Mik37n3MceWYzTYQ0LUtf7Tj7U_BtjAKh6vATa1KdJNVtqP9r6TH2ASWzH6jjXvkQ" TargetMode="External"/><Relationship Id="rId11" Type="http://schemas.openxmlformats.org/officeDocument/2006/relationships/image" Target="media/image4.png"/><Relationship Id="rId32" Type="http://schemas.openxmlformats.org/officeDocument/2006/relationships/image" Target="https://lh3.googleusercontent.com/OkMU8m38TtDyaOBYfF3NKVjChQEswJHwK5cdRxIQbrwuM1mB54BBtj56IX786eoEWYGg-VZP2DbUaGUO3-HmwlXfnrnjR5Cep4CjUId127r6V3LsWHtG-5yudh1ZWeaNfzifuOu-uGDyRkT6AUU9mniVnapAVl7nOWWnGRVAXLQFu7Au5ZFd4Wntcf9zOg" TargetMode="External"/><Relationship Id="rId37" Type="http://schemas.openxmlformats.org/officeDocument/2006/relationships/image" Target="media/image20.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43.png"/><Relationship Id="rId79" Type="http://schemas.openxmlformats.org/officeDocument/2006/relationships/image" Target="media/image48.png"/><Relationship Id="rId5" Type="http://schemas.openxmlformats.org/officeDocument/2006/relationships/comments" Target="comments.xml"/><Relationship Id="rId19" Type="http://schemas.openxmlformats.org/officeDocument/2006/relationships/image" Target="media/image10.png"/><Relationship Id="rId14" Type="http://schemas.openxmlformats.org/officeDocument/2006/relationships/image" Target="https://lh6.googleusercontent.com/ZL3DqPslYEI4H9fus6jLXfIXmbSpDWY2UT91r1AVKbCAQn_4aF5fx-N8rSJTTgizj48BnQIDLyke87v-nkrqRJkltSh-5FNrYWN1EgDsA0XHskAzeRsD4YsuDgAxGIG2uRgIrb04pKgx2-Tnral2HrtXYE_Nz0Dv2qqqDqSwGaAWTyMWUJYaMbSpwsb8Qw" TargetMode="External"/><Relationship Id="rId22" Type="http://schemas.openxmlformats.org/officeDocument/2006/relationships/image" Target="https://lh3.googleusercontent.com/7GdI-NGQebaUbhA1yDAXPNCtWX8eiqw1GokL0RXp8KqZmIEZnv-KPnVxNealWGoMzUe7FTU7rsDlSQvrQX7oo0MvqL6XmeZ8O6pQ-FII8pjPE9VyRcweF_xe8f-MlwzZnFZXChDd-zsVPIzjbZ8ZrXN9LlSfrwp0wiWicT4cnWRjQUedD2S1GaC2yMWrfA" TargetMode="External"/><Relationship Id="rId27" Type="http://schemas.openxmlformats.org/officeDocument/2006/relationships/image" Target="media/image15.png"/><Relationship Id="rId30" Type="http://schemas.openxmlformats.org/officeDocument/2006/relationships/image" Target="https://lh4.googleusercontent.com/4a7i0KahxEBLXGXA0Xjylft14b3uZdz2mItZdoFCw6sX2Ev0lNEkx7kaF42zEvhjMx13OlO5K-tc8ctccrmbKaWVIZMQoTET_M3p0gf7OH3Dbfilc26AZPGv03pEIH-3ENj4ymAj7UBbxNC3RWMLov2k203bWeNj15jaCpZk3eXdWdQDjuK0OwoWN_lLnA" TargetMode="External"/><Relationship Id="rId35" Type="http://schemas.openxmlformats.org/officeDocument/2006/relationships/image" Target="media/image19.png"/><Relationship Id="rId43" Type="http://schemas.openxmlformats.org/officeDocument/2006/relationships/image" Target="media/image23.png"/><Relationship Id="rId48" Type="http://schemas.openxmlformats.org/officeDocument/2006/relationships/image" Target="https://lh5.googleusercontent.com/msn7s0Q20tsCTnbTmQhSzfW98LynbeMbQrkxS1r7Qo0FWc6HmlE5DHfZcEKMSvphjk8slL0QbKl4JzDwQD_60MvlYYoHK3bXIonkhYsItf6B8FSYoPjXTdfz0DEvZLL6SwRrGyTCbh9dwQUh89gar-WQUkcG82gGpgnKYCGE_AC-uHsmJ07sguhXqjx8ZA" TargetMode="External"/><Relationship Id="rId56" Type="http://schemas.openxmlformats.org/officeDocument/2006/relationships/image" Target="media/image32.png"/><Relationship Id="rId64" Type="http://schemas.openxmlformats.org/officeDocument/2006/relationships/image" Target="https://lh5.googleusercontent.com/0DVMwc_QobN2QDEd3nlgs1KT3b3A5F3TPCs_7ZZRkesaqtUYICwFa9ZJ78QHmDXNmKEwFC3fM4g1_4qNbgnX1audVujpB4VLylxuqCQZbwCG-GQEc7MkPbSIB8_z3uz6faJD_RC7Y_C4bExUFjU58trtUscBWf-nvCpfkg_-edrqw2RKpOxRfrHyfWfNdA" TargetMode="External"/><Relationship Id="rId69" Type="http://schemas.openxmlformats.org/officeDocument/2006/relationships/image" Target="media/image40.png"/><Relationship Id="rId77"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1.png"/><Relationship Id="rId80" Type="http://schemas.openxmlformats.org/officeDocument/2006/relationships/image" Target="media/image49.png"/><Relationship Id="rId85" Type="http://schemas.openxmlformats.org/officeDocument/2006/relationships/image" Target="media/image5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image" Target="https://lh5.googleusercontent.com/9GQxDVvhH6candTklpmn7Cdgia0NwZYJj6-DwkTYlfntTDJRr6x9inFq85ISzYyP8S6IDfIbDXHo4-kJTi6rtSGbz9LrHJwRVW-WeBhH-qc0YzNRfNWYTu5oUP5NEpy3DWbPHf6OfZfPFoMYxPAuV9-FBywwhKcrUpNomKtrRKscSJBB5J6CAnQO-LWrDg" TargetMode="External"/><Relationship Id="rId46" Type="http://schemas.openxmlformats.org/officeDocument/2006/relationships/image" Target="https://lh6.googleusercontent.com/FfwpCPltJ_WDm7PrAGuQ00813_YM8s54FZ68bF_XEwy1GQXda1wca8CIeldnJ4KWbwG9Tmo_gKKKVSfeNRDcvlsmYJn4RZ2cDeFjfqWgrre_4sbKuOS-g_zbHaPycf15jlH3LxlHvRIHKmz5bBXEc-sUMvm91Gka_ohJ1qKTafIZjZIdykrFzC_ARhw8Dw" TargetMode="External"/><Relationship Id="rId59" Type="http://schemas.openxmlformats.org/officeDocument/2006/relationships/image" Target="media/image35.png"/><Relationship Id="rId67" Type="http://schemas.openxmlformats.org/officeDocument/2006/relationships/image" Target="media/image39.png"/><Relationship Id="rId20" Type="http://schemas.openxmlformats.org/officeDocument/2006/relationships/image" Target="media/image11.png"/><Relationship Id="rId41" Type="http://schemas.openxmlformats.org/officeDocument/2006/relationships/image" Target="media/image22.png"/><Relationship Id="rId54" Type="http://schemas.openxmlformats.org/officeDocument/2006/relationships/image" Target="media/image30.png"/><Relationship Id="rId62" Type="http://schemas.openxmlformats.org/officeDocument/2006/relationships/image" Target="https://lh4.googleusercontent.com/Fl0rlQ3Jq6-TE2OCLxdBU1EJOaXQ6JYk5idTZ28mEhDlHD50yRIjDMOovVbvqou9LmrZFu2lZJNnDhhbJXt6u0hV6-2Dg2InG5wP1ntDkP1oVlckkM1X2-3Aq5f6zqLMeIliSka64VWspOOcx3ZyoE_QFJ_wFlqqxRVuUbAQePa2JifKLTPXZmPZrSsXpQ" TargetMode="External"/><Relationship Id="rId70" Type="http://schemas.openxmlformats.org/officeDocument/2006/relationships/image" Target="https://lh3.googleusercontent.com/ATWr7C-aznSOuC2vcvMwDU73FKawZzcVZVPiDPUowmHXXSDk1Pzp-4ij_Rk9wY-R9tvUaAKTcCcEPj5IXc8mmGKNOxvyXyv6b05Fq8XRZP0CAiyNvPJmrixut52EV4596Qn2ocfRJC0hzzdzDZefK8x5lnwrLJxt3uq3TzGP_qyi87EEwpE-9qF8vVAgVA" TargetMode="External"/><Relationship Id="rId75" Type="http://schemas.openxmlformats.org/officeDocument/2006/relationships/image" Target="media/image44.png"/><Relationship Id="rId83" Type="http://schemas.openxmlformats.org/officeDocument/2006/relationships/image" Target="media/image52.png"/><Relationship Id="rId88" Type="http://schemas.openxmlformats.org/officeDocument/2006/relationships/theme" Target="theme/theme1.xml"/><Relationship Id="rId1" Type="http://schemas.openxmlformats.org/officeDocument/2006/relationships/numbering" Target="numbering.xml"/><Relationship Id="rId6" Type="http://schemas.microsoft.com/office/2011/relationships/commentsExtended" Target="commentsExtended.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https://lh3.googleusercontent.com/KdJ4Xtgpvo9edptMyIUKt6DIiA-ghLIXPhC_quEkFIAt1xcby5nJ_otpg2nCDk7pA12Gl2HyjYF9du2nvf2XXTlsW9kmJuBvmtV0kxzyTB_v62DZvRxIKXfil9W-Q9NFA5vYoLBprilcyFydFn2rDtYVFYEImENtTvXgP1xEmvKiIck74wcGorCAzHYQLg" TargetMode="External"/><Relationship Id="rId36" Type="http://schemas.openxmlformats.org/officeDocument/2006/relationships/image" Target="https://lh4.googleusercontent.com/QnSdzQObgE0kz0dJfO4OIo74wWgDLrMtlLRDxneoVyKgkUAoPRok4fQnOpVwfSAtAwtZxZBLN5uVrDGh7kfX5XkIgbKEUws2bYfMIXBS4ns6fLjHaZI1ah2OS8N4QpLAmhNc-Kw-ZiA5l8jqhCdgMzlSepUMv4KEWiOk4Ncy3Md4ZavX3paXGekMoqAk3w" TargetMode="External"/><Relationship Id="rId49" Type="http://schemas.openxmlformats.org/officeDocument/2006/relationships/image" Target="media/image26.png"/><Relationship Id="rId57" Type="http://schemas.openxmlformats.org/officeDocument/2006/relationships/image" Target="media/image33.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https://lh3.googleusercontent.com/j55SxEJsTyF46tHRYb1dgIolwBTEGue5oMuUZycXSKThoCEsjvNWS_FYw8h-o4cNfPH9rTKAxLjR4yf5L3UtubDSyqvBv2TqWds80jyBdzxIGKvxpZQJoCpKSGKeK9l5hvAUhqCx3JjB8RaWww1y57B3mNsP1rCdf6q1nvz7ow-YnxdpOw6_S0EUupBrww" TargetMode="External"/><Relationship Id="rId52" Type="http://schemas.openxmlformats.org/officeDocument/2006/relationships/image" Target="media/image28.png"/><Relationship Id="rId60" Type="http://schemas.openxmlformats.org/officeDocument/2006/relationships/image" Target="https://lh5.googleusercontent.com/Dv84dM83EL7ZE1YQ2SFRYBXfFtZ9aJtWj3LHV3bNbx22JSJ-6Osfb3Oh8tUH7fK5xq_Xj_WR1Cdt8jzKFGjKIu_KTAYI38Kv5bo88Y0EOVLsqpTCEZAYN1I6zAoT1AXMVhPh2ZIL2S48Ez3pq3DMjCXCRaauw5BohRv4YgflKgTZMnvmTg1oAxVTXugMFA" TargetMode="External"/><Relationship Id="rId65" Type="http://schemas.openxmlformats.org/officeDocument/2006/relationships/image" Target="media/image38.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1.png"/><Relationship Id="rId34" Type="http://schemas.openxmlformats.org/officeDocument/2006/relationships/image" Target="https://lh5.googleusercontent.com/WNceh_cDR8yGCyl5aok1zxxt9We2tOLGmZcgzbMsuobBNr4ymWaLd6URKK5AlNq3t9vTnPThsFY4_n69POXR8iyjW-7fkVkaAh_7fzGs3qQwCNlxfaPT_PLfAp2e-vI2KbJKXVN5ixp22aMNGj27WTp47I2gq8pcti6I73dieLDO_fm0V5UBa4MZiERG2w" TargetMode="External"/><Relationship Id="rId50" Type="http://schemas.openxmlformats.org/officeDocument/2006/relationships/image" Target="https://lh5.googleusercontent.com/engK5-fJCtQrBdip9vPBYGEc2IfqQpV0bkB9Hs5dXdoDPvN0mz3jYn8-oC0iqhMA9T_WJMBiwX1KI4_TuiZnAyFq7a0FYJ682v7sGpXiWHW2liryLOm-WvjFkKEgmdgEDfnNhoMvLN29oeuBRDjYr1r3jNBHeup9pWefR6dyuG-hAio-puJFfOvKyUbhZw" TargetMode="External"/><Relationship Id="rId55" Type="http://schemas.openxmlformats.org/officeDocument/2006/relationships/image" Target="media/image31.png"/><Relationship Id="rId76" Type="http://schemas.openxmlformats.org/officeDocument/2006/relationships/image" Target="media/image45.png"/><Relationship Id="rId7" Type="http://schemas.microsoft.com/office/2016/09/relationships/commentsIds" Target="commentsIds.xml"/><Relationship Id="rId71" Type="http://schemas.openxmlformats.org/officeDocument/2006/relationships/hyperlink" Target="https://drive.google.com/drive/folders/1YXL1rRJvJslXW8CoilG1xrP-A4MaxJQF?usp=sharing" TargetMode="External"/><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https://lh6.googleusercontent.com/jQHTQPKc5BDn2ntIh2v0NzeEodjrmL_E93_YjKS5O-y67ErGI7tHTwzwCXJnTGkjWlR3jHORzDO8TI9f3f__I6PueNfCs0s42hai0ZvCjdrwByqdSrbmzMDlxWuIxfm2qdYoDaX3PJtYUj50gH4BWdtVEpp_UAma-dRaNxardF_Di4yCWyAOnAkeCuky_g" TargetMode="External"/><Relationship Id="rId40" Type="http://schemas.openxmlformats.org/officeDocument/2006/relationships/image" Target="https://lh5.googleusercontent.com/Dx_sSSk0MfknNmdsh7lSi5uNeZlk7CLiXvdlMJoI-J9B3UA60xQYtgr2dbMT8f-kYZHgR9So-xqmsH_K1gKzv2t7fbBtIq9vLZccJXNjeZ94iIFWihO49h9SV0NeT_OVjXj8bFW1ITSbrUP48jIkx9ANS1gW1ojNs58TY0jZibls4suIVUsnUJaQB5QQrA" TargetMode="External"/><Relationship Id="rId45" Type="http://schemas.openxmlformats.org/officeDocument/2006/relationships/image" Target="media/image24.png"/><Relationship Id="rId66" Type="http://schemas.openxmlformats.org/officeDocument/2006/relationships/image" Target="https://lh6.googleusercontent.com/G4eetZYEqh_1wwrvMgGqxOJG5hj_O2NzA6OzYSg9W6nLfk6zudG_tcrOd-rKoZpFf_2pmtIxUG6uuty7H0XgIYgnsuQcE--Yef2gOv9HP_VADMuJaQ4NDpN4foOMlG1vnrJHnf2Rc8lQ3fUcgp_4gyuZI_eq7LNoaDgtPqJ9cZrE48jrj9fEw-u4Hf4Kjw" TargetMode="External"/><Relationship Id="rId87" Type="http://schemas.microsoft.com/office/2011/relationships/people" Target="people.xml"/><Relationship Id="rId61" Type="http://schemas.openxmlformats.org/officeDocument/2006/relationships/image" Target="media/image36.png"/><Relationship Id="rId82" Type="http://schemas.openxmlformats.org/officeDocument/2006/relationships/image" Target="media/image5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TotalTime>
  <Pages>19</Pages>
  <Words>7438</Words>
  <Characters>42397</Characters>
  <Application>Microsoft Office Word</Application>
  <DocSecurity>0</DocSecurity>
  <Lines>353</Lines>
  <Paragraphs>99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49736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Microsoft Office User</cp:lastModifiedBy>
  <cp:revision>3</cp:revision>
  <dcterms:created xsi:type="dcterms:W3CDTF">2023-01-25T16:56:00Z</dcterms:created>
  <dcterms:modified xsi:type="dcterms:W3CDTF">2023-01-26T13:56:00Z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zotero-version="6.0.20"&gt;&lt;session id="Er5BSSRP"/&gt;&lt;style id="http://www.zotero.org/styles/chicago-author-date" locale="en-GB"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